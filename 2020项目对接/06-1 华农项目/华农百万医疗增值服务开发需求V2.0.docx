
<file path=[Content_Types].xml><?xml version="1.0" encoding="utf-8"?>
<Types xmlns="http://schemas.openxmlformats.org/package/2006/content-types">
  <Default Extension="png" ContentType="image/png"/>
  <Default Extension="emf" ContentType="image/x-emf"/>
  <Default Extension="xls" ContentType="application/vnd.ms-exce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5B1620FF" w:rsidR="00F74C41" w:rsidRDefault="000D361E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华农百万医疗增值服务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12A93364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20200</w:t>
      </w:r>
      <w:r w:rsidR="009E5879">
        <w:rPr>
          <w:lang w:eastAsia="zh-CN"/>
        </w:rPr>
        <w:t>6</w:t>
      </w:r>
      <w:r w:rsidR="000D361E">
        <w:rPr>
          <w:lang w:eastAsia="zh-CN"/>
        </w:rPr>
        <w:t>28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7F1D3B60" w14:textId="77777777" w:rsidR="000F487C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27074" w:history="1">
            <w:r w:rsidR="000F487C" w:rsidRPr="003247DA">
              <w:rPr>
                <w:rStyle w:val="a7"/>
              </w:rPr>
              <w:t>1.</w:t>
            </w:r>
            <w:r w:rsidR="000F487C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lang w:eastAsia="zh-CN"/>
              </w:rPr>
              <w:t>概述</w:t>
            </w:r>
            <w:r w:rsidR="000F487C">
              <w:rPr>
                <w:webHidden/>
              </w:rPr>
              <w:tab/>
            </w:r>
            <w:r w:rsidR="000F487C">
              <w:rPr>
                <w:webHidden/>
              </w:rPr>
              <w:fldChar w:fldCharType="begin"/>
            </w:r>
            <w:r w:rsidR="000F487C">
              <w:rPr>
                <w:webHidden/>
              </w:rPr>
              <w:instrText xml:space="preserve"> PAGEREF _Toc44427074 \h </w:instrText>
            </w:r>
            <w:r w:rsidR="000F487C">
              <w:rPr>
                <w:webHidden/>
              </w:rPr>
            </w:r>
            <w:r w:rsidR="000F487C">
              <w:rPr>
                <w:webHidden/>
              </w:rPr>
              <w:fldChar w:fldCharType="separate"/>
            </w:r>
            <w:r w:rsidR="000F487C">
              <w:rPr>
                <w:webHidden/>
              </w:rPr>
              <w:t>1</w:t>
            </w:r>
            <w:r w:rsidR="000F487C">
              <w:rPr>
                <w:webHidden/>
              </w:rPr>
              <w:fldChar w:fldCharType="end"/>
            </w:r>
          </w:hyperlink>
        </w:p>
        <w:p w14:paraId="1F7BCCFD" w14:textId="77777777" w:rsidR="000F487C" w:rsidRDefault="002202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5" w:history="1">
            <w:r w:rsidR="000F487C" w:rsidRPr="003247DA">
              <w:rPr>
                <w:rStyle w:val="a7"/>
                <w:noProof/>
              </w:rPr>
              <w:t>1.1</w:t>
            </w:r>
            <w:r w:rsidR="000F487C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noProof/>
              </w:rPr>
              <w:t>目标</w:t>
            </w:r>
            <w:r w:rsidR="000F487C">
              <w:rPr>
                <w:noProof/>
                <w:webHidden/>
              </w:rPr>
              <w:tab/>
            </w:r>
            <w:r w:rsidR="000F487C">
              <w:rPr>
                <w:noProof/>
                <w:webHidden/>
              </w:rPr>
              <w:fldChar w:fldCharType="begin"/>
            </w:r>
            <w:r w:rsidR="000F487C">
              <w:rPr>
                <w:noProof/>
                <w:webHidden/>
              </w:rPr>
              <w:instrText xml:space="preserve"> PAGEREF _Toc44427075 \h </w:instrText>
            </w:r>
            <w:r w:rsidR="000F487C">
              <w:rPr>
                <w:noProof/>
                <w:webHidden/>
              </w:rPr>
            </w:r>
            <w:r w:rsidR="000F487C">
              <w:rPr>
                <w:noProof/>
                <w:webHidden/>
              </w:rPr>
              <w:fldChar w:fldCharType="separate"/>
            </w:r>
            <w:r w:rsidR="000F487C">
              <w:rPr>
                <w:noProof/>
                <w:webHidden/>
              </w:rPr>
              <w:t>1</w:t>
            </w:r>
            <w:r w:rsidR="000F487C">
              <w:rPr>
                <w:noProof/>
                <w:webHidden/>
              </w:rPr>
              <w:fldChar w:fldCharType="end"/>
            </w:r>
          </w:hyperlink>
        </w:p>
        <w:p w14:paraId="6B73BABB" w14:textId="77777777" w:rsidR="000F487C" w:rsidRDefault="002202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6" w:history="1">
            <w:r w:rsidR="000F487C" w:rsidRPr="003247DA">
              <w:rPr>
                <w:rStyle w:val="a7"/>
                <w:noProof/>
              </w:rPr>
              <w:t>1.2</w:t>
            </w:r>
            <w:r w:rsidR="000F487C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noProof/>
              </w:rPr>
              <w:t>预期读者及阅读建议</w:t>
            </w:r>
            <w:r w:rsidR="000F487C">
              <w:rPr>
                <w:noProof/>
                <w:webHidden/>
              </w:rPr>
              <w:tab/>
            </w:r>
            <w:r w:rsidR="000F487C">
              <w:rPr>
                <w:noProof/>
                <w:webHidden/>
              </w:rPr>
              <w:fldChar w:fldCharType="begin"/>
            </w:r>
            <w:r w:rsidR="000F487C">
              <w:rPr>
                <w:noProof/>
                <w:webHidden/>
              </w:rPr>
              <w:instrText xml:space="preserve"> PAGEREF _Toc44427076 \h </w:instrText>
            </w:r>
            <w:r w:rsidR="000F487C">
              <w:rPr>
                <w:noProof/>
                <w:webHidden/>
              </w:rPr>
            </w:r>
            <w:r w:rsidR="000F487C">
              <w:rPr>
                <w:noProof/>
                <w:webHidden/>
              </w:rPr>
              <w:fldChar w:fldCharType="separate"/>
            </w:r>
            <w:r w:rsidR="000F487C">
              <w:rPr>
                <w:noProof/>
                <w:webHidden/>
              </w:rPr>
              <w:t>1</w:t>
            </w:r>
            <w:r w:rsidR="000F487C">
              <w:rPr>
                <w:noProof/>
                <w:webHidden/>
              </w:rPr>
              <w:fldChar w:fldCharType="end"/>
            </w:r>
          </w:hyperlink>
        </w:p>
        <w:p w14:paraId="51CF9A4F" w14:textId="77777777" w:rsidR="000F487C" w:rsidRDefault="0022023D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44427077" w:history="1">
            <w:r w:rsidR="000F487C" w:rsidRPr="003247DA">
              <w:rPr>
                <w:rStyle w:val="a7"/>
                <w:lang w:eastAsia="zh-CN"/>
              </w:rPr>
              <w:t>2.</w:t>
            </w:r>
            <w:r w:rsidR="000F487C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lang w:eastAsia="zh-CN"/>
              </w:rPr>
              <w:t>系统功能</w:t>
            </w:r>
            <w:r w:rsidR="000F487C">
              <w:rPr>
                <w:webHidden/>
              </w:rPr>
              <w:tab/>
            </w:r>
            <w:r w:rsidR="000F487C">
              <w:rPr>
                <w:webHidden/>
              </w:rPr>
              <w:fldChar w:fldCharType="begin"/>
            </w:r>
            <w:r w:rsidR="000F487C">
              <w:rPr>
                <w:webHidden/>
              </w:rPr>
              <w:instrText xml:space="preserve"> PAGEREF _Toc44427077 \h </w:instrText>
            </w:r>
            <w:r w:rsidR="000F487C">
              <w:rPr>
                <w:webHidden/>
              </w:rPr>
            </w:r>
            <w:r w:rsidR="000F487C">
              <w:rPr>
                <w:webHidden/>
              </w:rPr>
              <w:fldChar w:fldCharType="separate"/>
            </w:r>
            <w:r w:rsidR="000F487C">
              <w:rPr>
                <w:webHidden/>
              </w:rPr>
              <w:t>1</w:t>
            </w:r>
            <w:r w:rsidR="000F487C">
              <w:rPr>
                <w:webHidden/>
              </w:rPr>
              <w:fldChar w:fldCharType="end"/>
            </w:r>
          </w:hyperlink>
        </w:p>
        <w:p w14:paraId="245FA4A3" w14:textId="77777777" w:rsidR="000F487C" w:rsidRDefault="002202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8" w:history="1">
            <w:r w:rsidR="000F487C" w:rsidRPr="003247DA">
              <w:rPr>
                <w:rStyle w:val="a7"/>
                <w:noProof/>
              </w:rPr>
              <w:t>2.1</w:t>
            </w:r>
            <w:r w:rsidR="000F487C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noProof/>
              </w:rPr>
              <w:t>服务页面功能开发</w:t>
            </w:r>
            <w:r w:rsidR="000F487C">
              <w:rPr>
                <w:noProof/>
                <w:webHidden/>
              </w:rPr>
              <w:tab/>
            </w:r>
            <w:r w:rsidR="000F487C">
              <w:rPr>
                <w:noProof/>
                <w:webHidden/>
              </w:rPr>
              <w:fldChar w:fldCharType="begin"/>
            </w:r>
            <w:r w:rsidR="000F487C">
              <w:rPr>
                <w:noProof/>
                <w:webHidden/>
              </w:rPr>
              <w:instrText xml:space="preserve"> PAGEREF _Toc44427078 \h </w:instrText>
            </w:r>
            <w:r w:rsidR="000F487C">
              <w:rPr>
                <w:noProof/>
                <w:webHidden/>
              </w:rPr>
            </w:r>
            <w:r w:rsidR="000F487C">
              <w:rPr>
                <w:noProof/>
                <w:webHidden/>
              </w:rPr>
              <w:fldChar w:fldCharType="separate"/>
            </w:r>
            <w:r w:rsidR="000F487C">
              <w:rPr>
                <w:noProof/>
                <w:webHidden/>
              </w:rPr>
              <w:t>1</w:t>
            </w:r>
            <w:r w:rsidR="000F487C">
              <w:rPr>
                <w:noProof/>
                <w:webHidden/>
              </w:rPr>
              <w:fldChar w:fldCharType="end"/>
            </w:r>
          </w:hyperlink>
        </w:p>
        <w:p w14:paraId="043BD630" w14:textId="77777777" w:rsidR="000F487C" w:rsidRDefault="002202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9" w:history="1">
            <w:r w:rsidR="000F487C" w:rsidRPr="003247DA">
              <w:rPr>
                <w:rStyle w:val="a7"/>
                <w:noProof/>
              </w:rPr>
              <w:t>2.2</w:t>
            </w:r>
            <w:r w:rsidR="000F487C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noProof/>
              </w:rPr>
              <w:t>医院选择页面</w:t>
            </w:r>
            <w:r w:rsidR="000F487C">
              <w:rPr>
                <w:noProof/>
                <w:webHidden/>
              </w:rPr>
              <w:tab/>
            </w:r>
            <w:r w:rsidR="000F487C">
              <w:rPr>
                <w:noProof/>
                <w:webHidden/>
              </w:rPr>
              <w:fldChar w:fldCharType="begin"/>
            </w:r>
            <w:r w:rsidR="000F487C">
              <w:rPr>
                <w:noProof/>
                <w:webHidden/>
              </w:rPr>
              <w:instrText xml:space="preserve"> PAGEREF _Toc44427079 \h </w:instrText>
            </w:r>
            <w:r w:rsidR="000F487C">
              <w:rPr>
                <w:noProof/>
                <w:webHidden/>
              </w:rPr>
            </w:r>
            <w:r w:rsidR="000F487C">
              <w:rPr>
                <w:noProof/>
                <w:webHidden/>
              </w:rPr>
              <w:fldChar w:fldCharType="separate"/>
            </w:r>
            <w:r w:rsidR="000F487C">
              <w:rPr>
                <w:noProof/>
                <w:webHidden/>
              </w:rPr>
              <w:t>18</w:t>
            </w:r>
            <w:r w:rsidR="000F487C">
              <w:rPr>
                <w:noProof/>
                <w:webHidden/>
              </w:rPr>
              <w:fldChar w:fldCharType="end"/>
            </w:r>
          </w:hyperlink>
        </w:p>
        <w:p w14:paraId="0694A22B" w14:textId="77777777" w:rsidR="000F487C" w:rsidRDefault="002202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80" w:history="1">
            <w:r w:rsidR="000F487C" w:rsidRPr="003247DA">
              <w:rPr>
                <w:rStyle w:val="a7"/>
                <w:noProof/>
              </w:rPr>
              <w:t>2.3</w:t>
            </w:r>
            <w:r w:rsidR="000F487C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noProof/>
              </w:rPr>
              <w:t>产品信息</w:t>
            </w:r>
            <w:r w:rsidR="000F487C">
              <w:rPr>
                <w:noProof/>
                <w:webHidden/>
              </w:rPr>
              <w:tab/>
            </w:r>
            <w:r w:rsidR="000F487C">
              <w:rPr>
                <w:noProof/>
                <w:webHidden/>
              </w:rPr>
              <w:fldChar w:fldCharType="begin"/>
            </w:r>
            <w:r w:rsidR="000F487C">
              <w:rPr>
                <w:noProof/>
                <w:webHidden/>
              </w:rPr>
              <w:instrText xml:space="preserve"> PAGEREF _Toc44427080 \h </w:instrText>
            </w:r>
            <w:r w:rsidR="000F487C">
              <w:rPr>
                <w:noProof/>
                <w:webHidden/>
              </w:rPr>
            </w:r>
            <w:r w:rsidR="000F487C">
              <w:rPr>
                <w:noProof/>
                <w:webHidden/>
              </w:rPr>
              <w:fldChar w:fldCharType="separate"/>
            </w:r>
            <w:r w:rsidR="000F487C">
              <w:rPr>
                <w:noProof/>
                <w:webHidden/>
              </w:rPr>
              <w:t>19</w:t>
            </w:r>
            <w:r w:rsidR="000F487C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622180F0" w14:textId="77777777" w:rsidR="00400FF2" w:rsidRDefault="00555F50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  <w:p w14:paraId="3BE94C2A" w14:textId="1DF91105" w:rsidR="001B20D6" w:rsidRDefault="001B20D6" w:rsidP="00CF0F0D">
            <w:pPr>
              <w:spacing w:before="40" w:after="40"/>
              <w:rPr>
                <w:rFonts w:hint="eastAsia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770EA2FD" w14:textId="77777777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</w:t>
            </w:r>
            <w:r w:rsidR="00555F50">
              <w:rPr>
                <w:lang w:eastAsia="zh-CN"/>
              </w:rPr>
              <w:t>6</w:t>
            </w:r>
            <w:r w:rsidR="000D361E">
              <w:rPr>
                <w:lang w:eastAsia="zh-CN"/>
              </w:rPr>
              <w:t>28</w:t>
            </w:r>
          </w:p>
          <w:p w14:paraId="001BBA6F" w14:textId="57C9AC9F" w:rsidR="001B20D6" w:rsidRDefault="001B20D6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20200728</w:t>
            </w:r>
          </w:p>
        </w:tc>
        <w:tc>
          <w:tcPr>
            <w:tcW w:w="4954" w:type="dxa"/>
            <w:tcBorders>
              <w:top w:val="nil"/>
            </w:tcBorders>
          </w:tcPr>
          <w:p w14:paraId="6EF03C41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  <w:p w14:paraId="42CBD944" w14:textId="3D9F654A" w:rsidR="001B20D6" w:rsidRDefault="001B20D6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新增对接产品</w:t>
            </w:r>
            <w:r w:rsidR="00986188">
              <w:rPr>
                <w:rFonts w:hint="eastAsia"/>
                <w:lang w:eastAsia="zh-CN"/>
              </w:rPr>
              <w:t>，调整垫付服务页面。</w:t>
            </w:r>
          </w:p>
        </w:tc>
        <w:tc>
          <w:tcPr>
            <w:tcW w:w="1584" w:type="dxa"/>
            <w:tcBorders>
              <w:top w:val="nil"/>
            </w:tcBorders>
          </w:tcPr>
          <w:p w14:paraId="5C0377D9" w14:textId="77777777" w:rsidR="00400FF2" w:rsidRDefault="00400FF2" w:rsidP="00CF0F0D">
            <w:pPr>
              <w:spacing w:before="40" w:after="40"/>
            </w:pPr>
            <w:r>
              <w:t>V1.0</w:t>
            </w:r>
          </w:p>
          <w:p w14:paraId="215ACE3D" w14:textId="7FED7198" w:rsidR="001B20D6" w:rsidRDefault="001B20D6" w:rsidP="00CF0F0D">
            <w:pPr>
              <w:spacing w:before="40" w:after="40"/>
            </w:pPr>
            <w:r>
              <w:t>V2.0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44427074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44427075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3AE3FEDA" w:rsidR="00F74C41" w:rsidRDefault="005942B7" w:rsidP="008A1CE6">
      <w:pPr>
        <w:rPr>
          <w:lang w:eastAsia="zh-CN"/>
        </w:rPr>
      </w:pPr>
      <w:r>
        <w:rPr>
          <w:rFonts w:hint="eastAsia"/>
          <w:lang w:eastAsia="zh-CN"/>
        </w:rPr>
        <w:t>针对华农百万医疗健康项目开发一套服务页面，包括集成页</w:t>
      </w:r>
      <w:r w:rsidR="00AD5588">
        <w:rPr>
          <w:rFonts w:hint="eastAsia"/>
          <w:lang w:eastAsia="zh-CN"/>
        </w:rPr>
        <w:t>，提供服务集成页链接。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44427076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4427077"/>
      <w:bookmarkStart w:id="16" w:name="_Toc439994682"/>
      <w:r>
        <w:rPr>
          <w:rFonts w:hint="eastAsia"/>
          <w:lang w:eastAsia="zh-CN"/>
        </w:rPr>
        <w:t>系统功能</w:t>
      </w:r>
      <w:bookmarkEnd w:id="15"/>
    </w:p>
    <w:p w14:paraId="6EAA19BB" w14:textId="0FD2B44C" w:rsidR="004554D6" w:rsidRDefault="00CD1927" w:rsidP="00577988">
      <w:pPr>
        <w:pStyle w:val="2"/>
      </w:pPr>
      <w:bookmarkStart w:id="17" w:name="_Toc44427078"/>
      <w:r>
        <w:rPr>
          <w:rFonts w:hint="eastAsia"/>
        </w:rPr>
        <w:t>服务页面功能开发</w:t>
      </w:r>
      <w:bookmarkEnd w:id="1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4681"/>
      </w:tblGrid>
      <w:tr w:rsidR="006E0664" w:rsidRPr="00893172" w14:paraId="394C3F3B" w14:textId="77777777" w:rsidTr="00EC75AC">
        <w:tc>
          <w:tcPr>
            <w:tcW w:w="4957" w:type="dxa"/>
          </w:tcPr>
          <w:p w14:paraId="7BD9ED81" w14:textId="1BBA9B17" w:rsidR="006E0664" w:rsidRPr="00893172" w:rsidRDefault="00893172" w:rsidP="00B64BF2">
            <w:pPr>
              <w:jc w:val="center"/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681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EC75AC">
        <w:tc>
          <w:tcPr>
            <w:tcW w:w="4957" w:type="dxa"/>
          </w:tcPr>
          <w:p w14:paraId="3D2293AC" w14:textId="777AE29F" w:rsidR="006E0664" w:rsidRDefault="005942B7" w:rsidP="00B64BF2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054EC3E" wp14:editId="7EA00377">
                  <wp:extent cx="2160000" cy="4262485"/>
                  <wp:effectExtent l="0" t="0" r="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6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6256A734" w14:textId="7479AF2A" w:rsidR="009F19D3" w:rsidRDefault="00880A48" w:rsidP="005942B7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2" w:history="1">
              <w:r w:rsidRPr="00584A2B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7A39CCF7" w14:textId="65BEF56D" w:rsidR="00AD5588" w:rsidRDefault="00880A48" w:rsidP="005942B7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/h</w:t>
            </w:r>
            <w:r>
              <w:rPr>
                <w:rFonts w:hint="eastAsia"/>
                <w:lang w:eastAsia="zh-CN"/>
              </w:rPr>
              <w:t>华农百万医疗增值服务</w:t>
            </w:r>
          </w:p>
          <w:p w14:paraId="1E120A56" w14:textId="77777777" w:rsidR="00880A48" w:rsidRDefault="00880A48" w:rsidP="005942B7">
            <w:pPr>
              <w:rPr>
                <w:b/>
                <w:lang w:eastAsia="zh-CN"/>
              </w:rPr>
            </w:pPr>
            <w:r w:rsidRPr="00880A48">
              <w:rPr>
                <w:rFonts w:hint="eastAsia"/>
                <w:b/>
                <w:lang w:eastAsia="zh-CN"/>
              </w:rPr>
              <w:t>服务集成页</w:t>
            </w:r>
          </w:p>
          <w:p w14:paraId="352357BD" w14:textId="073EA620" w:rsidR="00880A48" w:rsidRPr="00AD5588" w:rsidRDefault="0035158A" w:rsidP="005942B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  <w:r w:rsidR="00AD5588">
              <w:rPr>
                <w:rFonts w:hint="eastAsia"/>
                <w:lang w:eastAsia="zh-CN"/>
              </w:rPr>
              <w:t>服务集成页时，对用户信息进行鉴权，鉴</w:t>
            </w:r>
            <w:proofErr w:type="gramStart"/>
            <w:r w:rsidR="00AD5588">
              <w:rPr>
                <w:rFonts w:hint="eastAsia"/>
                <w:lang w:eastAsia="zh-CN"/>
              </w:rPr>
              <w:t>权通过</w:t>
            </w:r>
            <w:proofErr w:type="gramEnd"/>
            <w:r w:rsidR="00AD5588">
              <w:rPr>
                <w:rFonts w:hint="eastAsia"/>
                <w:lang w:eastAsia="zh-CN"/>
              </w:rPr>
              <w:t>进入</w:t>
            </w:r>
            <w:ins w:id="18" w:author="Microsoft 帐户" w:date="2020-07-28T16:40:00Z">
              <w:r w:rsidR="001B20D6">
                <w:rPr>
                  <w:rFonts w:hint="eastAsia"/>
                  <w:lang w:eastAsia="zh-CN"/>
                </w:rPr>
                <w:t>相应产品</w:t>
              </w:r>
            </w:ins>
            <w:ins w:id="19" w:author="Microsoft 帐户" w:date="2020-07-28T16:41:00Z">
              <w:r w:rsidR="00986188">
                <w:rPr>
                  <w:rFonts w:hint="eastAsia"/>
                  <w:lang w:eastAsia="zh-CN"/>
                </w:rPr>
                <w:t>的</w:t>
              </w:r>
            </w:ins>
            <w:r w:rsidR="00AD5588">
              <w:rPr>
                <w:rFonts w:hint="eastAsia"/>
                <w:lang w:eastAsia="zh-CN"/>
              </w:rPr>
              <w:t>集成页，鉴</w:t>
            </w:r>
            <w:proofErr w:type="gramStart"/>
            <w:r w:rsidR="00AD5588">
              <w:rPr>
                <w:rFonts w:hint="eastAsia"/>
                <w:lang w:eastAsia="zh-CN"/>
              </w:rPr>
              <w:t>权失败</w:t>
            </w:r>
            <w:proofErr w:type="gramEnd"/>
            <w:r w:rsidR="00AD5588">
              <w:rPr>
                <w:rFonts w:hint="eastAsia"/>
                <w:lang w:eastAsia="zh-CN"/>
              </w:rPr>
              <w:t>返回错误码。</w:t>
            </w:r>
          </w:p>
          <w:p w14:paraId="7A257ABE" w14:textId="2961828A" w:rsidR="00AD5588" w:rsidRDefault="00AD5588" w:rsidP="005942B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10E346F2" w14:textId="1CDD5A72" w:rsidR="00880A48" w:rsidRDefault="00E50F79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健康档案</w:t>
            </w:r>
          </w:p>
          <w:p w14:paraId="370BDF4E" w14:textId="5E4E7D1D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家庭医生图文咨询</w:t>
            </w:r>
          </w:p>
          <w:p w14:paraId="09F80AD6" w14:textId="3DC38A89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家庭医生电话咨询</w:t>
            </w:r>
          </w:p>
          <w:p w14:paraId="11A67D78" w14:textId="6CC65592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专科医生咨询</w:t>
            </w:r>
          </w:p>
          <w:p w14:paraId="0FCDB56F" w14:textId="60FA2881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专家门诊预约</w:t>
            </w:r>
          </w:p>
          <w:p w14:paraId="77F0B799" w14:textId="18D9D02A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重疾绿通服务</w:t>
            </w:r>
            <w:proofErr w:type="gramEnd"/>
          </w:p>
          <w:p w14:paraId="771396D3" w14:textId="0231F5F9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重疾国内二诊服务</w:t>
            </w:r>
          </w:p>
          <w:p w14:paraId="51B5FF2A" w14:textId="50F40A4C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重疾海外二诊服务</w:t>
            </w:r>
          </w:p>
          <w:p w14:paraId="3D3BD8B5" w14:textId="366D9041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医疗住院费用垫付</w:t>
            </w:r>
            <w:ins w:id="20" w:author="Microsoft 帐户" w:date="2020-07-28T16:41:00Z">
              <w:r w:rsidR="00986188">
                <w:rPr>
                  <w:rFonts w:hint="eastAsia"/>
                  <w:lang w:eastAsia="zh-CN"/>
                </w:rPr>
                <w:t>（产品区</w:t>
              </w:r>
            </w:ins>
            <w:ins w:id="21" w:author="Microsoft 帐户" w:date="2020-07-28T16:52:00Z">
              <w:r w:rsidR="007558D3">
                <w:rPr>
                  <w:rFonts w:hint="eastAsia"/>
                  <w:lang w:eastAsia="zh-CN"/>
                </w:rPr>
                <w:t>分</w:t>
              </w:r>
            </w:ins>
            <w:bookmarkStart w:id="22" w:name="_GoBack"/>
            <w:bookmarkEnd w:id="22"/>
            <w:ins w:id="23" w:author="Microsoft 帐户" w:date="2020-07-28T16:41:00Z">
              <w:r w:rsidR="00986188">
                <w:rPr>
                  <w:rFonts w:hint="eastAsia"/>
                  <w:lang w:eastAsia="zh-CN"/>
                </w:rPr>
                <w:t>）</w:t>
              </w:r>
            </w:ins>
          </w:p>
          <w:p w14:paraId="72881422" w14:textId="5B74AA93" w:rsidR="00AD5588" w:rsidRPr="00880A4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问诊、</w:t>
            </w:r>
            <w:r>
              <w:rPr>
                <w:lang w:eastAsia="zh-CN"/>
              </w:rPr>
              <w:t>AI</w:t>
            </w:r>
            <w:r>
              <w:rPr>
                <w:rFonts w:hint="eastAsia"/>
                <w:lang w:eastAsia="zh-CN"/>
              </w:rPr>
              <w:t>问药、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导诊</w:t>
            </w:r>
          </w:p>
        </w:tc>
      </w:tr>
      <w:tr w:rsidR="006E0664" w14:paraId="13EAF474" w14:textId="77777777" w:rsidTr="00EC75AC">
        <w:tc>
          <w:tcPr>
            <w:tcW w:w="4957" w:type="dxa"/>
          </w:tcPr>
          <w:p w14:paraId="1E82B7BD" w14:textId="77777777" w:rsidR="006E0664" w:rsidRDefault="00A01AB7" w:rsidP="00CB4F8B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EF24FDB" wp14:editId="42E571F3">
                  <wp:extent cx="2159635" cy="43148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1" cy="431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04F6B" w14:textId="2C8E3984" w:rsidR="00A01AB7" w:rsidRDefault="00A01AB7" w:rsidP="00CB4F8B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74144A8" wp14:editId="396C4022">
                  <wp:extent cx="2160000" cy="3629691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629380E9" w14:textId="77777777" w:rsidR="00772F01" w:rsidRDefault="00772F01" w:rsidP="00037D96">
            <w:pPr>
              <w:rPr>
                <w:b/>
                <w:color w:val="000000" w:themeColor="text1"/>
                <w:lang w:eastAsia="zh-CN"/>
              </w:rPr>
            </w:pPr>
          </w:p>
          <w:p w14:paraId="78E13D5B" w14:textId="2BA77589" w:rsidR="006E0664" w:rsidRDefault="00A931FA" w:rsidP="00037D96">
            <w:pPr>
              <w:rPr>
                <w:b/>
                <w:color w:val="000000" w:themeColor="text1"/>
                <w:lang w:eastAsia="zh-CN"/>
              </w:rPr>
            </w:pPr>
            <w:r>
              <w:rPr>
                <w:rFonts w:hint="eastAsia"/>
                <w:b/>
                <w:color w:val="000000" w:themeColor="text1"/>
                <w:lang w:eastAsia="zh-CN"/>
              </w:rPr>
              <w:t>健康档案建立</w:t>
            </w:r>
            <w:r w:rsidR="009F19D3" w:rsidRPr="009F19D3">
              <w:rPr>
                <w:rFonts w:hint="eastAsia"/>
                <w:b/>
                <w:color w:val="000000" w:themeColor="text1"/>
                <w:lang w:eastAsia="zh-CN"/>
              </w:rPr>
              <w:t>说明</w:t>
            </w:r>
            <w:r w:rsidR="00772F01">
              <w:rPr>
                <w:rFonts w:hint="eastAsia"/>
                <w:b/>
                <w:color w:val="000000" w:themeColor="text1"/>
                <w:lang w:eastAsia="zh-CN"/>
              </w:rPr>
              <w:t>：</w:t>
            </w:r>
          </w:p>
          <w:p w14:paraId="310B8FB9" w14:textId="77777777" w:rsidR="009B2222" w:rsidRDefault="009B2222" w:rsidP="00037D96">
            <w:pPr>
              <w:rPr>
                <w:b/>
                <w:color w:val="000000" w:themeColor="text1"/>
                <w:lang w:eastAsia="zh-CN"/>
              </w:rPr>
            </w:pPr>
          </w:p>
          <w:p w14:paraId="1A3F33BC" w14:textId="77777777" w:rsidR="00E55082" w:rsidRDefault="00CB4F8B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首次进入时</w:t>
            </w:r>
            <w:proofErr w:type="gramStart"/>
            <w:r>
              <w:rPr>
                <w:rFonts w:hint="eastAsia"/>
                <w:lang w:eastAsia="zh-CN"/>
              </w:rPr>
              <w:t>自动反填备案</w:t>
            </w:r>
            <w:proofErr w:type="gramEnd"/>
            <w:r>
              <w:rPr>
                <w:rFonts w:hint="eastAsia"/>
                <w:lang w:eastAsia="zh-CN"/>
              </w:rPr>
              <w:t>时的用户姓名</w:t>
            </w:r>
            <w:r w:rsidR="00ED277F">
              <w:rPr>
                <w:rFonts w:hint="eastAsia"/>
                <w:lang w:eastAsia="zh-CN"/>
              </w:rPr>
              <w:t>，其他信息均需用户手动填写。</w:t>
            </w:r>
          </w:p>
          <w:p w14:paraId="05B0752A" w14:textId="77777777" w:rsidR="00ED277F" w:rsidRDefault="00ED277F" w:rsidP="00772F01">
            <w:pPr>
              <w:rPr>
                <w:lang w:eastAsia="zh-CN"/>
              </w:rPr>
            </w:pPr>
          </w:p>
          <w:p w14:paraId="42DF81F5" w14:textId="7621324A" w:rsidR="00080305" w:rsidRDefault="00080305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填写信息后点击【保存信息】将已填写的内容保存</w:t>
            </w:r>
            <w:proofErr w:type="gramStart"/>
            <w:r>
              <w:rPr>
                <w:rFonts w:hint="eastAsia"/>
                <w:lang w:eastAsia="zh-CN"/>
              </w:rPr>
              <w:t>并</w:t>
            </w:r>
            <w:r w:rsidR="00A01AB7">
              <w:rPr>
                <w:rFonts w:hint="eastAsia"/>
                <w:lang w:eastAsia="zh-CN"/>
              </w:rPr>
              <w:t>弹窗</w:t>
            </w:r>
            <w:proofErr w:type="gramEnd"/>
            <w:r w:rsidR="00A01AB7">
              <w:rPr>
                <w:rFonts w:hint="eastAsia"/>
                <w:lang w:eastAsia="zh-CN"/>
              </w:rPr>
              <w:t>提示，</w:t>
            </w:r>
            <w:proofErr w:type="gramStart"/>
            <w:r w:rsidR="00A01AB7">
              <w:rPr>
                <w:rFonts w:hint="eastAsia"/>
                <w:lang w:eastAsia="zh-CN"/>
              </w:rPr>
              <w:t>点击弹窗的</w:t>
            </w:r>
            <w:proofErr w:type="gramEnd"/>
            <w:r w:rsidR="00A01AB7">
              <w:rPr>
                <w:rFonts w:hint="eastAsia"/>
                <w:lang w:eastAsia="zh-CN"/>
              </w:rPr>
              <w:t>【我知道了】按钮</w:t>
            </w:r>
            <w:r>
              <w:rPr>
                <w:rFonts w:hint="eastAsia"/>
                <w:lang w:eastAsia="zh-CN"/>
              </w:rPr>
              <w:t>退出</w:t>
            </w:r>
            <w:r w:rsidR="009B53F5">
              <w:rPr>
                <w:rFonts w:hint="eastAsia"/>
                <w:lang w:eastAsia="zh-CN"/>
              </w:rPr>
              <w:t>到服务集成页</w:t>
            </w:r>
            <w:r>
              <w:rPr>
                <w:rFonts w:hint="eastAsia"/>
                <w:lang w:eastAsia="zh-CN"/>
              </w:rPr>
              <w:t>。</w:t>
            </w:r>
          </w:p>
          <w:p w14:paraId="79E43559" w14:textId="77777777" w:rsidR="00080305" w:rsidRDefault="00080305" w:rsidP="00772F01">
            <w:pPr>
              <w:rPr>
                <w:lang w:eastAsia="zh-CN"/>
              </w:rPr>
            </w:pPr>
          </w:p>
          <w:p w14:paraId="162077C2" w14:textId="77777777" w:rsidR="00ED277F" w:rsidRDefault="00ED277F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此页面与太平项目内容一致，仅替换了</w:t>
            </w: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风格</w:t>
            </w:r>
          </w:p>
          <w:p w14:paraId="4A6B935A" w14:textId="539E45AF" w:rsidR="00080305" w:rsidRDefault="00080305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原健康档案链接：</w:t>
            </w:r>
          </w:p>
          <w:p w14:paraId="53F11B45" w14:textId="7940EA5B" w:rsidR="00080305" w:rsidRDefault="0022023D" w:rsidP="00772F01">
            <w:pPr>
              <w:rPr>
                <w:lang w:eastAsia="zh-CN"/>
              </w:rPr>
            </w:pPr>
            <w:hyperlink r:id="rId15" w:history="1">
              <w:r w:rsidR="00080305" w:rsidRPr="00AF7293">
                <w:rPr>
                  <w:rStyle w:val="a7"/>
                  <w:lang w:eastAsia="zh-CN"/>
                </w:rPr>
                <w:t>https://wpttest.healthlink.cn/wpt-api/taiping/html/healthRecord.html</w:t>
              </w:r>
            </w:hyperlink>
          </w:p>
          <w:p w14:paraId="79F3AAC3" w14:textId="0E50FC70" w:rsidR="00080305" w:rsidRPr="00772F01" w:rsidRDefault="00080305" w:rsidP="00772F01">
            <w:pPr>
              <w:rPr>
                <w:lang w:eastAsia="zh-CN"/>
              </w:rPr>
            </w:pPr>
          </w:p>
        </w:tc>
      </w:tr>
      <w:tr w:rsidR="006E0664" w14:paraId="12FDE0F1" w14:textId="77777777" w:rsidTr="00EC75AC">
        <w:tc>
          <w:tcPr>
            <w:tcW w:w="4957" w:type="dxa"/>
          </w:tcPr>
          <w:p w14:paraId="75E07960" w14:textId="7A517E13" w:rsidR="006E0664" w:rsidRDefault="00B64BF2" w:rsidP="00B64BF2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35E9AC3" wp14:editId="0E53958C">
                  <wp:extent cx="2160000" cy="5607184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607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379CC3CC" w14:textId="77777777" w:rsidR="006E0664" w:rsidRDefault="006E0664" w:rsidP="00037D96">
            <w:pPr>
              <w:rPr>
                <w:lang w:eastAsia="zh-CN"/>
              </w:rPr>
            </w:pPr>
          </w:p>
          <w:p w14:paraId="328E779B" w14:textId="77777777" w:rsidR="00B64BF2" w:rsidRDefault="00B64BF2" w:rsidP="00037D96">
            <w:pPr>
              <w:rPr>
                <w:b/>
                <w:lang w:eastAsia="zh-CN"/>
              </w:rPr>
            </w:pPr>
            <w:r w:rsidRPr="00B64BF2">
              <w:rPr>
                <w:rFonts w:hint="eastAsia"/>
                <w:b/>
                <w:lang w:eastAsia="zh-CN"/>
              </w:rPr>
              <w:t>家庭医生图文咨询</w:t>
            </w:r>
          </w:p>
          <w:p w14:paraId="1E8F4D34" w14:textId="77777777" w:rsidR="00B64BF2" w:rsidRDefault="00B64BF2" w:rsidP="00037D96">
            <w:pPr>
              <w:rPr>
                <w:b/>
                <w:lang w:eastAsia="zh-CN"/>
              </w:rPr>
            </w:pPr>
          </w:p>
          <w:p w14:paraId="5AB9B67D" w14:textId="0C6A97BE" w:rsidR="00B64BF2" w:rsidRDefault="00B64BF2" w:rsidP="00037D9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704C0E64" w14:textId="77777777" w:rsidR="00B64BF2" w:rsidRDefault="00B64BF2" w:rsidP="00037D96">
            <w:pPr>
              <w:rPr>
                <w:lang w:eastAsia="zh-CN"/>
              </w:rPr>
            </w:pPr>
          </w:p>
          <w:p w14:paraId="30D10AC7" w14:textId="4754115C" w:rsidR="00B64BF2" w:rsidRDefault="00B64BF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点击【使用服务】后，进入在线咨询服务页面，此产品在线咨询链接：</w:t>
            </w:r>
            <w:r w:rsidR="00EC75AC">
              <w:rPr>
                <w:lang w:eastAsia="zh-CN"/>
              </w:rPr>
              <w:t xml:space="preserve"> </w:t>
            </w:r>
          </w:p>
          <w:p w14:paraId="4EDCD8F3" w14:textId="3C724972" w:rsidR="00EC75AC" w:rsidRDefault="0022023D" w:rsidP="00037D96">
            <w:pPr>
              <w:rPr>
                <w:lang w:eastAsia="zh-CN"/>
              </w:rPr>
            </w:pPr>
            <w:hyperlink r:id="rId17" w:history="1">
              <w:r w:rsidR="00EC75AC" w:rsidRPr="00AF7293">
                <w:rPr>
                  <w:rStyle w:val="a7"/>
                  <w:lang w:eastAsia="zh-CN"/>
                </w:rPr>
                <w:t>https://healthlink.udesk.cn/im_client/?web_plugin_id=110903</w:t>
              </w:r>
            </w:hyperlink>
          </w:p>
          <w:p w14:paraId="05AF86D1" w14:textId="77777777" w:rsidR="00EC75AC" w:rsidRPr="00EC75AC" w:rsidRDefault="00EC75AC" w:rsidP="00037D96">
            <w:pPr>
              <w:rPr>
                <w:lang w:eastAsia="zh-CN"/>
              </w:rPr>
            </w:pPr>
          </w:p>
          <w:p w14:paraId="3F9D5CCC" w14:textId="7BCBFFC1" w:rsidR="00B64BF2" w:rsidRPr="00B64BF2" w:rsidRDefault="0035158A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</w:tc>
      </w:tr>
      <w:tr w:rsidR="00B64BF2" w14:paraId="24FCA7FF" w14:textId="77777777" w:rsidTr="00EC75AC">
        <w:tc>
          <w:tcPr>
            <w:tcW w:w="4957" w:type="dxa"/>
          </w:tcPr>
          <w:p w14:paraId="35B8535F" w14:textId="63FF5375" w:rsidR="00B64BF2" w:rsidRDefault="00A85BE6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5319541" wp14:editId="6A37D213">
                  <wp:extent cx="2486025" cy="62198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621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7A831F94" w14:textId="77777777" w:rsidR="00B64BF2" w:rsidRDefault="00B64BF2" w:rsidP="00037D96">
            <w:pPr>
              <w:rPr>
                <w:lang w:eastAsia="zh-CN"/>
              </w:rPr>
            </w:pPr>
          </w:p>
          <w:p w14:paraId="0F491050" w14:textId="77777777" w:rsidR="00A85BE6" w:rsidRDefault="00A85BE6" w:rsidP="00037D96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家庭医生电话咨询</w:t>
            </w:r>
          </w:p>
          <w:p w14:paraId="01038064" w14:textId="77777777" w:rsidR="00A85BE6" w:rsidRDefault="00A85BE6" w:rsidP="00037D96">
            <w:pPr>
              <w:rPr>
                <w:b/>
                <w:lang w:eastAsia="zh-CN"/>
              </w:rPr>
            </w:pPr>
          </w:p>
          <w:p w14:paraId="7ACFF980" w14:textId="77777777" w:rsidR="00A85BE6" w:rsidRDefault="00A85BE6" w:rsidP="00A85BE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1128A6CD" w14:textId="77777777" w:rsidR="0035158A" w:rsidRDefault="0035158A" w:rsidP="00A85BE6">
            <w:pPr>
              <w:rPr>
                <w:lang w:eastAsia="zh-CN"/>
              </w:rPr>
            </w:pPr>
          </w:p>
          <w:p w14:paraId="5F93D166" w14:textId="44D52878" w:rsidR="0035158A" w:rsidRDefault="0035158A" w:rsidP="00A85BE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17A3A2A8" w14:textId="77777777" w:rsidR="00A85BE6" w:rsidRDefault="00A85BE6" w:rsidP="00037D96">
            <w:pPr>
              <w:rPr>
                <w:lang w:eastAsia="zh-CN"/>
              </w:rPr>
            </w:pPr>
          </w:p>
          <w:p w14:paraId="7B63212D" w14:textId="3F355909" w:rsidR="00A85BE6" w:rsidRPr="00A85BE6" w:rsidRDefault="00A85BE6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</w:t>
            </w:r>
            <w:r w:rsidR="00602899">
              <w:rPr>
                <w:rFonts w:hint="eastAsia"/>
                <w:lang w:eastAsia="zh-CN"/>
              </w:rPr>
              <w:t>进入</w:t>
            </w:r>
            <w:r w:rsidR="00602899" w:rsidRPr="00353A72">
              <w:rPr>
                <w:rFonts w:hint="eastAsia"/>
                <w:b/>
                <w:lang w:eastAsia="zh-CN"/>
              </w:rPr>
              <w:t>回拨电话信息填写</w:t>
            </w:r>
            <w:r w:rsidR="00353A72" w:rsidRPr="00353A72">
              <w:rPr>
                <w:rFonts w:hint="eastAsia"/>
                <w:b/>
                <w:lang w:eastAsia="zh-CN"/>
              </w:rPr>
              <w:t>页面</w:t>
            </w:r>
          </w:p>
        </w:tc>
      </w:tr>
      <w:tr w:rsidR="00353A72" w14:paraId="78657444" w14:textId="77777777" w:rsidTr="00EC75AC">
        <w:tc>
          <w:tcPr>
            <w:tcW w:w="4957" w:type="dxa"/>
          </w:tcPr>
          <w:p w14:paraId="629030B2" w14:textId="77777777" w:rsidR="00353A72" w:rsidRDefault="00353A72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B2F5D5E" wp14:editId="37B62AAE">
                  <wp:extent cx="2160000" cy="3842108"/>
                  <wp:effectExtent l="0" t="0" r="0" b="635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DCEC3" w14:textId="6D865B98" w:rsidR="00353A72" w:rsidRDefault="00353A72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674CC88" wp14:editId="73DA145D">
                  <wp:extent cx="2160000" cy="3842108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48B38E71" w14:textId="77777777" w:rsidR="00353A72" w:rsidRDefault="00353A72" w:rsidP="00037D96">
            <w:pPr>
              <w:rPr>
                <w:lang w:eastAsia="zh-CN"/>
              </w:rPr>
            </w:pPr>
          </w:p>
          <w:p w14:paraId="2B6C57D9" w14:textId="77777777" w:rsidR="00353A72" w:rsidRDefault="00353A72" w:rsidP="00353A72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家庭医生电话咨询</w:t>
            </w:r>
          </w:p>
          <w:p w14:paraId="0953C312" w14:textId="77777777" w:rsidR="00353A72" w:rsidRDefault="00353A72" w:rsidP="00037D96">
            <w:pPr>
              <w:rPr>
                <w:b/>
                <w:lang w:eastAsia="zh-CN"/>
              </w:rPr>
            </w:pPr>
            <w:r w:rsidRPr="00353A72">
              <w:rPr>
                <w:rFonts w:hint="eastAsia"/>
                <w:b/>
                <w:lang w:eastAsia="zh-CN"/>
              </w:rPr>
              <w:t>回拨电话信息填写页面</w:t>
            </w:r>
          </w:p>
          <w:p w14:paraId="6D6F4E05" w14:textId="77777777" w:rsidR="00353A72" w:rsidRDefault="00353A72" w:rsidP="00037D96">
            <w:pPr>
              <w:rPr>
                <w:b/>
                <w:lang w:eastAsia="zh-CN"/>
              </w:rPr>
            </w:pPr>
          </w:p>
          <w:p w14:paraId="5EC6C44B" w14:textId="3A5995EE" w:rsid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联系人、联系电话为必填项，联系人通过备案信息</w:t>
            </w:r>
            <w:proofErr w:type="gramStart"/>
            <w:r>
              <w:rPr>
                <w:rFonts w:hint="eastAsia"/>
                <w:lang w:eastAsia="zh-CN"/>
              </w:rPr>
              <w:t>自动反填备案</w:t>
            </w:r>
            <w:proofErr w:type="gramEnd"/>
            <w:r>
              <w:rPr>
                <w:rFonts w:hint="eastAsia"/>
                <w:lang w:eastAsia="zh-CN"/>
              </w:rPr>
              <w:t>用户姓名，首次预约回拨时需要手动填写联系电话，再次</w:t>
            </w:r>
            <w:r w:rsidR="00CF412A">
              <w:rPr>
                <w:rFonts w:hint="eastAsia"/>
                <w:lang w:eastAsia="zh-CN"/>
              </w:rPr>
              <w:t>预约时</w:t>
            </w:r>
            <w:r>
              <w:rPr>
                <w:rFonts w:hint="eastAsia"/>
                <w:lang w:eastAsia="zh-CN"/>
              </w:rPr>
              <w:t>自动</w:t>
            </w:r>
            <w:proofErr w:type="gramStart"/>
            <w:r>
              <w:rPr>
                <w:rFonts w:hint="eastAsia"/>
                <w:lang w:eastAsia="zh-CN"/>
              </w:rPr>
              <w:t>反填上次</w:t>
            </w:r>
            <w:proofErr w:type="gramEnd"/>
            <w:r w:rsidR="00CF412A">
              <w:rPr>
                <w:rFonts w:hint="eastAsia"/>
                <w:lang w:eastAsia="zh-CN"/>
              </w:rPr>
              <w:t>提交</w:t>
            </w:r>
            <w:r>
              <w:rPr>
                <w:rFonts w:hint="eastAsia"/>
                <w:lang w:eastAsia="zh-CN"/>
              </w:rPr>
              <w:t>的电话号码，只支持修改联系电话</w:t>
            </w:r>
            <w:r w:rsidR="00F92A0E">
              <w:rPr>
                <w:rFonts w:hint="eastAsia"/>
                <w:lang w:eastAsia="zh-CN"/>
              </w:rPr>
              <w:t>，电话号码需符合规则</w:t>
            </w:r>
            <w:r>
              <w:rPr>
                <w:rFonts w:hint="eastAsia"/>
                <w:lang w:eastAsia="zh-CN"/>
              </w:rPr>
              <w:t>。</w:t>
            </w:r>
          </w:p>
          <w:p w14:paraId="0A655C19" w14:textId="77777777" w:rsidR="00353A72" w:rsidRDefault="00353A72" w:rsidP="00037D96">
            <w:pPr>
              <w:rPr>
                <w:lang w:eastAsia="zh-CN"/>
              </w:rPr>
            </w:pPr>
          </w:p>
          <w:p w14:paraId="32079ECA" w14:textId="77777777" w:rsid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病情描述为非必填，最多可输入</w:t>
            </w:r>
            <w:r>
              <w:rPr>
                <w:rFonts w:hint="eastAsia"/>
                <w:lang w:eastAsia="zh-CN"/>
              </w:rPr>
              <w:t>100</w:t>
            </w:r>
            <w:r>
              <w:rPr>
                <w:rFonts w:hint="eastAsia"/>
                <w:lang w:eastAsia="zh-CN"/>
              </w:rPr>
              <w:t>字</w:t>
            </w:r>
          </w:p>
          <w:p w14:paraId="696385F8" w14:textId="77777777" w:rsidR="00353A72" w:rsidRDefault="00353A72" w:rsidP="00037D96">
            <w:pPr>
              <w:rPr>
                <w:lang w:eastAsia="zh-CN"/>
              </w:rPr>
            </w:pPr>
          </w:p>
          <w:p w14:paraId="2EA5612C" w14:textId="4BC4080F" w:rsid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点击【回拨电话】时，</w:t>
            </w:r>
            <w:r w:rsidR="00F92A0E">
              <w:rPr>
                <w:rFonts w:hint="eastAsia"/>
                <w:lang w:eastAsia="zh-CN"/>
              </w:rPr>
              <w:t>判断表单的</w:t>
            </w:r>
            <w:proofErr w:type="gramStart"/>
            <w:r>
              <w:rPr>
                <w:rFonts w:hint="eastAsia"/>
                <w:lang w:eastAsia="zh-CN"/>
              </w:rPr>
              <w:t>必填项是否</w:t>
            </w:r>
            <w:proofErr w:type="gramEnd"/>
            <w:r>
              <w:rPr>
                <w:rFonts w:hint="eastAsia"/>
                <w:lang w:eastAsia="zh-CN"/>
              </w:rPr>
              <w:t>填写，未填写完整</w:t>
            </w:r>
            <w:proofErr w:type="gramStart"/>
            <w:r w:rsidR="003B21A5">
              <w:rPr>
                <w:rFonts w:hint="eastAsia"/>
                <w:lang w:eastAsia="zh-CN"/>
              </w:rPr>
              <w:t>进行</w:t>
            </w:r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“联系人信息不能为空”，信息完整则通过电话工单接口创建回拨工单等待协调员回拨电话</w:t>
            </w:r>
            <w:r w:rsidR="00E50F79">
              <w:rPr>
                <w:rFonts w:hint="eastAsia"/>
                <w:lang w:eastAsia="zh-CN"/>
              </w:rPr>
              <w:t>，并对</w:t>
            </w:r>
            <w:proofErr w:type="gramStart"/>
            <w:r w:rsidR="00E50F79">
              <w:rPr>
                <w:rFonts w:hint="eastAsia"/>
                <w:lang w:eastAsia="zh-CN"/>
              </w:rPr>
              <w:t>用户弹窗提示</w:t>
            </w:r>
            <w:proofErr w:type="gramEnd"/>
            <w:r w:rsidR="00E50F79">
              <w:rPr>
                <w:rFonts w:hint="eastAsia"/>
                <w:lang w:eastAsia="zh-CN"/>
              </w:rPr>
              <w:t>，</w:t>
            </w:r>
            <w:proofErr w:type="gramStart"/>
            <w:r w:rsidR="00E50F79">
              <w:rPr>
                <w:rFonts w:hint="eastAsia"/>
                <w:lang w:eastAsia="zh-CN"/>
              </w:rPr>
              <w:t>点击弹窗【我知道了】</w:t>
            </w:r>
            <w:proofErr w:type="gramEnd"/>
            <w:r w:rsidR="00E50F79">
              <w:rPr>
                <w:rFonts w:hint="eastAsia"/>
                <w:lang w:eastAsia="zh-CN"/>
              </w:rPr>
              <w:t>返回服务集成页</w:t>
            </w:r>
            <w:r>
              <w:rPr>
                <w:rFonts w:hint="eastAsia"/>
                <w:lang w:eastAsia="zh-CN"/>
              </w:rPr>
              <w:t>。</w:t>
            </w:r>
          </w:p>
          <w:p w14:paraId="198D9F64" w14:textId="77777777" w:rsidR="00353A72" w:rsidRDefault="00353A72" w:rsidP="00037D96">
            <w:pPr>
              <w:rPr>
                <w:lang w:eastAsia="zh-CN"/>
              </w:rPr>
            </w:pPr>
          </w:p>
          <w:p w14:paraId="3E91BF52" w14:textId="7A78A84B" w:rsidR="00353A72" w:rsidRP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点击【直拨电话】：</w:t>
            </w:r>
            <w:r w:rsidR="003B21A5">
              <w:rPr>
                <w:rFonts w:hint="eastAsia"/>
                <w:lang w:eastAsia="zh-CN"/>
              </w:rPr>
              <w:t>拨打服务热线</w:t>
            </w:r>
            <w:r w:rsidR="003B21A5">
              <w:rPr>
                <w:rFonts w:hint="eastAsia"/>
                <w:lang w:eastAsia="zh-CN"/>
              </w:rPr>
              <w:t>010-</w:t>
            </w:r>
          </w:p>
        </w:tc>
      </w:tr>
      <w:tr w:rsidR="00A85BE6" w14:paraId="3830B803" w14:textId="77777777" w:rsidTr="00EC75AC">
        <w:tc>
          <w:tcPr>
            <w:tcW w:w="4957" w:type="dxa"/>
          </w:tcPr>
          <w:p w14:paraId="4EFF133D" w14:textId="246A16AD" w:rsidR="00A85BE6" w:rsidRDefault="00A85BE6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4F4C271" wp14:editId="0CD4297E">
                  <wp:extent cx="2505075" cy="62960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62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444CD8FB" w14:textId="77777777" w:rsidR="00A85BE6" w:rsidRDefault="00A85BE6" w:rsidP="00037D96">
            <w:pPr>
              <w:rPr>
                <w:lang w:eastAsia="zh-CN"/>
              </w:rPr>
            </w:pPr>
          </w:p>
          <w:p w14:paraId="1030C373" w14:textId="77777777" w:rsidR="00A85BE6" w:rsidRDefault="00A85BE6" w:rsidP="00037D96">
            <w:pPr>
              <w:rPr>
                <w:b/>
                <w:lang w:eastAsia="zh-CN"/>
              </w:rPr>
            </w:pPr>
            <w:r w:rsidRPr="00A85BE6">
              <w:rPr>
                <w:rFonts w:hint="eastAsia"/>
                <w:b/>
                <w:lang w:eastAsia="zh-CN"/>
              </w:rPr>
              <w:t>专科医生咨询</w:t>
            </w:r>
          </w:p>
          <w:p w14:paraId="39C6DB02" w14:textId="77777777" w:rsidR="00A85BE6" w:rsidRDefault="00A85BE6" w:rsidP="00037D96">
            <w:pPr>
              <w:rPr>
                <w:b/>
                <w:lang w:eastAsia="zh-CN"/>
              </w:rPr>
            </w:pPr>
          </w:p>
          <w:p w14:paraId="4717AB09" w14:textId="77777777" w:rsidR="00A85BE6" w:rsidRDefault="00A85BE6" w:rsidP="00A85BE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328778B4" w14:textId="77777777" w:rsidR="00A85BE6" w:rsidRDefault="00A85BE6" w:rsidP="00037D96">
            <w:pPr>
              <w:rPr>
                <w:b/>
                <w:lang w:eastAsia="zh-CN"/>
              </w:rPr>
            </w:pPr>
          </w:p>
          <w:p w14:paraId="301F0604" w14:textId="16413E28" w:rsidR="00F95FD5" w:rsidRDefault="00F95FD5" w:rsidP="00037D96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313696BA" w14:textId="77777777" w:rsidR="00F95FD5" w:rsidRDefault="00F95FD5" w:rsidP="00037D96">
            <w:pPr>
              <w:rPr>
                <w:b/>
                <w:lang w:eastAsia="zh-CN"/>
              </w:rPr>
            </w:pPr>
          </w:p>
          <w:p w14:paraId="2A91D8A3" w14:textId="67F2DCE6" w:rsidR="00397FE1" w:rsidRPr="00397FE1" w:rsidRDefault="00397FE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点击【使用服务】后进入</w:t>
            </w:r>
            <w:r w:rsidRPr="00397FE1">
              <w:rPr>
                <w:rFonts w:hint="eastAsia"/>
                <w:b/>
                <w:lang w:eastAsia="zh-CN"/>
              </w:rPr>
              <w:t>选择科室页面</w:t>
            </w:r>
          </w:p>
        </w:tc>
      </w:tr>
      <w:tr w:rsidR="00397FE1" w14:paraId="2BFC6028" w14:textId="77777777" w:rsidTr="00EC75AC">
        <w:tc>
          <w:tcPr>
            <w:tcW w:w="4957" w:type="dxa"/>
          </w:tcPr>
          <w:p w14:paraId="3205C419" w14:textId="16F7C1E0" w:rsidR="00397FE1" w:rsidRDefault="00D118F3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9D56214" wp14:editId="5E0A6DC8">
                  <wp:extent cx="2160000" cy="413555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135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1DD7C07A" w14:textId="77777777" w:rsidR="00397FE1" w:rsidRDefault="00397FE1" w:rsidP="00397FE1">
            <w:pPr>
              <w:rPr>
                <w:b/>
                <w:lang w:eastAsia="zh-CN"/>
              </w:rPr>
            </w:pPr>
            <w:r w:rsidRPr="00A85BE6">
              <w:rPr>
                <w:rFonts w:hint="eastAsia"/>
                <w:b/>
                <w:lang w:eastAsia="zh-CN"/>
              </w:rPr>
              <w:t>专科医生咨询</w:t>
            </w:r>
          </w:p>
          <w:p w14:paraId="4A73FF1E" w14:textId="77777777" w:rsidR="00397FE1" w:rsidRDefault="00397FE1" w:rsidP="00037D96">
            <w:pPr>
              <w:rPr>
                <w:b/>
                <w:lang w:eastAsia="zh-CN"/>
              </w:rPr>
            </w:pPr>
            <w:r w:rsidRPr="00397FE1">
              <w:rPr>
                <w:rFonts w:hint="eastAsia"/>
                <w:b/>
                <w:lang w:eastAsia="zh-CN"/>
              </w:rPr>
              <w:t>选择科室</w:t>
            </w:r>
            <w:r>
              <w:rPr>
                <w:rFonts w:hint="eastAsia"/>
                <w:b/>
                <w:lang w:eastAsia="zh-CN"/>
              </w:rPr>
              <w:t>页面</w:t>
            </w:r>
          </w:p>
          <w:p w14:paraId="5F0EFFC8" w14:textId="77777777" w:rsidR="00397FE1" w:rsidRDefault="00397FE1" w:rsidP="00037D96">
            <w:pPr>
              <w:rPr>
                <w:b/>
                <w:lang w:eastAsia="zh-CN"/>
              </w:rPr>
            </w:pPr>
          </w:p>
          <w:p w14:paraId="68F3FAE5" w14:textId="77777777" w:rsidR="00397FE1" w:rsidRDefault="00397FE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此页面提供了多个科室选择按钮，</w:t>
            </w:r>
            <w:r w:rsidR="00CD338F">
              <w:rPr>
                <w:rFonts w:hint="eastAsia"/>
                <w:lang w:eastAsia="zh-CN"/>
              </w:rPr>
              <w:t>对应链接为：</w:t>
            </w:r>
          </w:p>
          <w:p w14:paraId="2240D371" w14:textId="2B39F18A" w:rsidR="00CD338F" w:rsidRPr="00677DEC" w:rsidRDefault="00CD338F" w:rsidP="00037D96">
            <w:pPr>
              <w:rPr>
                <w:lang w:eastAsia="zh-CN"/>
              </w:rPr>
            </w:pPr>
            <w:r>
              <w:rPr>
                <w:lang w:eastAsia="zh-CN"/>
              </w:rPr>
              <w:object w:dxaOrig="1543" w:dyaOrig="1111" w14:anchorId="75B464A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23" o:title=""/>
                </v:shape>
                <o:OLEObject Type="Embed" ProgID="Excel.Sheet.8" ShapeID="_x0000_i1025" DrawAspect="Icon" ObjectID="_1657460357" r:id="rId24"/>
              </w:object>
            </w:r>
          </w:p>
        </w:tc>
      </w:tr>
      <w:tr w:rsidR="00C00DC6" w14:paraId="03900103" w14:textId="77777777" w:rsidTr="00EC75AC">
        <w:tc>
          <w:tcPr>
            <w:tcW w:w="4957" w:type="dxa"/>
          </w:tcPr>
          <w:p w14:paraId="340E5B24" w14:textId="0B3F3B9A" w:rsidR="00C00DC6" w:rsidRDefault="00C00DC6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3DE4C3A" wp14:editId="521F1946">
                  <wp:extent cx="2590800" cy="60674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606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E1961DB" w14:textId="77777777" w:rsidR="00C00DC6" w:rsidRDefault="00C00DC6" w:rsidP="00037D96">
            <w:pPr>
              <w:rPr>
                <w:lang w:eastAsia="zh-CN"/>
              </w:rPr>
            </w:pPr>
          </w:p>
          <w:p w14:paraId="2208EDBF" w14:textId="77777777" w:rsidR="00C00DC6" w:rsidRDefault="00C00DC6" w:rsidP="00037D96">
            <w:pPr>
              <w:rPr>
                <w:b/>
                <w:lang w:eastAsia="zh-CN"/>
              </w:rPr>
            </w:pPr>
            <w:r w:rsidRPr="00C00DC6">
              <w:rPr>
                <w:rFonts w:hint="eastAsia"/>
                <w:b/>
                <w:lang w:eastAsia="zh-CN"/>
              </w:rPr>
              <w:t>专家门诊预约</w:t>
            </w:r>
          </w:p>
          <w:p w14:paraId="4B95742E" w14:textId="77777777" w:rsidR="00C00DC6" w:rsidRDefault="00C00DC6" w:rsidP="00037D96">
            <w:pPr>
              <w:rPr>
                <w:b/>
                <w:lang w:eastAsia="zh-CN"/>
              </w:rPr>
            </w:pPr>
          </w:p>
          <w:p w14:paraId="3D9AC56D" w14:textId="77777777" w:rsidR="00C00DC6" w:rsidRDefault="00C00DC6" w:rsidP="00C00DC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32779492" w14:textId="77777777" w:rsidR="000F25D2" w:rsidRDefault="000F25D2" w:rsidP="00C00DC6">
            <w:pPr>
              <w:rPr>
                <w:lang w:eastAsia="zh-CN"/>
              </w:rPr>
            </w:pPr>
          </w:p>
          <w:p w14:paraId="308B6EFF" w14:textId="702DEAD3" w:rsidR="000F25D2" w:rsidRDefault="000F25D2" w:rsidP="00C00DC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7594AB14" w14:textId="77777777" w:rsidR="00C00DC6" w:rsidRDefault="00C00DC6" w:rsidP="00037D96">
            <w:pPr>
              <w:rPr>
                <w:lang w:eastAsia="zh-CN"/>
              </w:rPr>
            </w:pPr>
          </w:p>
          <w:p w14:paraId="4C3E712F" w14:textId="77777777" w:rsidR="00C00DC6" w:rsidRDefault="00C00DC6" w:rsidP="00037D96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6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75BE6984" w14:textId="77777777" w:rsidR="00C00DC6" w:rsidRDefault="00C00DC6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4E2E3DE" w14:textId="77777777" w:rsidR="00C00DC6" w:rsidRDefault="00C00DC6" w:rsidP="00037D96">
            <w:pPr>
              <w:rPr>
                <w:lang w:eastAsia="zh-CN"/>
              </w:rPr>
            </w:pPr>
          </w:p>
          <w:p w14:paraId="25CB4E85" w14:textId="7A60A0EC" w:rsidR="00C00DC6" w:rsidRPr="00C00DC6" w:rsidRDefault="00C00DC6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C00DC6" w14:paraId="7C183372" w14:textId="77777777" w:rsidTr="00EC75AC">
        <w:tc>
          <w:tcPr>
            <w:tcW w:w="4957" w:type="dxa"/>
          </w:tcPr>
          <w:p w14:paraId="36460264" w14:textId="77777777" w:rsidR="00C00DC6" w:rsidRDefault="008D673A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ADF7692" wp14:editId="01ECFAA7">
                  <wp:extent cx="2160000" cy="5555388"/>
                  <wp:effectExtent l="0" t="0" r="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55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A4413" w14:textId="605B9037" w:rsidR="000F487C" w:rsidRDefault="000F487C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3B87828" wp14:editId="43DDF596">
                  <wp:extent cx="2160000" cy="2029698"/>
                  <wp:effectExtent l="0" t="0" r="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02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74A9E38" w14:textId="77777777" w:rsidR="00C00DC6" w:rsidRDefault="00C00DC6" w:rsidP="00C00DC6">
            <w:pPr>
              <w:rPr>
                <w:lang w:eastAsia="zh-CN"/>
              </w:rPr>
            </w:pPr>
          </w:p>
          <w:p w14:paraId="54A47A99" w14:textId="77777777" w:rsidR="00C00DC6" w:rsidRDefault="00C00DC6" w:rsidP="00C00DC6">
            <w:pPr>
              <w:rPr>
                <w:b/>
                <w:lang w:eastAsia="zh-CN"/>
              </w:rPr>
            </w:pPr>
            <w:r w:rsidRPr="00C00DC6">
              <w:rPr>
                <w:rFonts w:hint="eastAsia"/>
                <w:b/>
                <w:lang w:eastAsia="zh-CN"/>
              </w:rPr>
              <w:t>专家门诊预约</w:t>
            </w:r>
          </w:p>
          <w:p w14:paraId="09F11932" w14:textId="00BDA538" w:rsidR="00C00DC6" w:rsidRPr="00271079" w:rsidRDefault="00271079" w:rsidP="00037D96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个人</w:t>
            </w:r>
            <w:r w:rsidR="00C00DC6" w:rsidRPr="00271079">
              <w:rPr>
                <w:rFonts w:hint="eastAsia"/>
                <w:b/>
                <w:lang w:eastAsia="zh-CN"/>
              </w:rPr>
              <w:t>信息提交页面</w:t>
            </w:r>
          </w:p>
          <w:p w14:paraId="01603C14" w14:textId="77777777" w:rsidR="00C00DC6" w:rsidRDefault="00C00DC6" w:rsidP="00037D96">
            <w:pPr>
              <w:rPr>
                <w:lang w:eastAsia="zh-CN"/>
              </w:rPr>
            </w:pPr>
          </w:p>
          <w:p w14:paraId="413387AF" w14:textId="0580C144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  <w:r w:rsidR="00A672F5">
              <w:rPr>
                <w:rFonts w:hint="eastAsia"/>
                <w:lang w:eastAsia="zh-CN"/>
              </w:rPr>
              <w:t>，填写的身份证号和电话号码需要符合规则。</w:t>
            </w:r>
          </w:p>
          <w:p w14:paraId="1B730CBE" w14:textId="77777777" w:rsidR="00EF2801" w:rsidRPr="002F7199" w:rsidRDefault="00EF2801" w:rsidP="00037D96">
            <w:pPr>
              <w:rPr>
                <w:lang w:eastAsia="zh-CN"/>
              </w:rPr>
            </w:pPr>
          </w:p>
          <w:p w14:paraId="701AA65C" w14:textId="0E299A1C" w:rsidR="00776301" w:rsidRDefault="00C00DC6" w:rsidP="00776301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</w:t>
            </w:r>
            <w:r w:rsidR="00EF2801">
              <w:rPr>
                <w:rFonts w:hint="eastAsia"/>
                <w:lang w:eastAsia="zh-CN"/>
              </w:rPr>
              <w:t>为必填项，通过点击【点击选择医院】按钮</w:t>
            </w:r>
            <w:r>
              <w:rPr>
                <w:rFonts w:hint="eastAsia"/>
                <w:lang w:eastAsia="zh-CN"/>
              </w:rPr>
              <w:t>，进入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，用户选择医院后在</w:t>
            </w:r>
            <w:r w:rsidR="00EF2801">
              <w:rPr>
                <w:rFonts w:hint="eastAsia"/>
                <w:lang w:eastAsia="zh-CN"/>
              </w:rPr>
              <w:t>此信息提交页面上显示，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 w:rsidR="00CD1927">
              <w:rPr>
                <w:rFonts w:hint="eastAsia"/>
                <w:lang w:eastAsia="zh-CN"/>
              </w:rPr>
              <w:t>具体内容见：【</w:t>
            </w:r>
            <w:hyperlink w:anchor="_医院选择页面" w:history="1">
              <w:r w:rsidR="00776301" w:rsidRPr="000F487C">
                <w:rPr>
                  <w:rStyle w:val="a7"/>
                  <w:rFonts w:hint="eastAsia"/>
                  <w:lang w:eastAsia="zh-CN"/>
                </w:rPr>
                <w:t>2.2</w:t>
              </w:r>
              <w:r w:rsidR="00776301" w:rsidRPr="000F487C">
                <w:rPr>
                  <w:rStyle w:val="a7"/>
                  <w:rFonts w:hint="eastAsia"/>
                  <w:lang w:eastAsia="zh-CN"/>
                </w:rPr>
                <w:t>医院选择页面</w:t>
              </w:r>
            </w:hyperlink>
            <w:r w:rsidR="00CD1927">
              <w:rPr>
                <w:rFonts w:hint="eastAsia"/>
                <w:lang w:eastAsia="zh-CN"/>
              </w:rPr>
              <w:t>】</w:t>
            </w:r>
            <w:r w:rsidR="00776301">
              <w:rPr>
                <w:rFonts w:hint="eastAsia"/>
                <w:lang w:eastAsia="zh-CN"/>
              </w:rPr>
              <w:t>-</w:t>
            </w:r>
            <w:r w:rsidR="00776301" w:rsidRPr="00D14576">
              <w:rPr>
                <w:rFonts w:hint="eastAsia"/>
                <w:b/>
                <w:lang w:eastAsia="zh-CN"/>
              </w:rPr>
              <w:t>就医绿色通道网络医院清单</w:t>
            </w:r>
          </w:p>
          <w:p w14:paraId="74E0B60E" w14:textId="03CFEBD5" w:rsidR="00C00DC6" w:rsidRPr="00776301" w:rsidRDefault="00C00DC6" w:rsidP="00C00DC6">
            <w:pPr>
              <w:rPr>
                <w:lang w:eastAsia="zh-CN"/>
              </w:rPr>
            </w:pPr>
          </w:p>
          <w:p w14:paraId="2452C25B" w14:textId="77777777" w:rsidR="00C00DC6" w:rsidRPr="00EF2801" w:rsidRDefault="00C00DC6" w:rsidP="00037D96">
            <w:pPr>
              <w:rPr>
                <w:lang w:eastAsia="zh-CN"/>
              </w:rPr>
            </w:pPr>
          </w:p>
          <w:p w14:paraId="0A69124E" w14:textId="77777777" w:rsidR="00EF2801" w:rsidRDefault="00EF280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7BEFF141" w14:textId="77777777" w:rsidR="00EF2801" w:rsidRDefault="00EF2801" w:rsidP="00037D96">
            <w:pPr>
              <w:rPr>
                <w:lang w:eastAsia="zh-CN"/>
              </w:rPr>
            </w:pPr>
          </w:p>
          <w:p w14:paraId="77E67F9B" w14:textId="77EB6D28" w:rsidR="00EF2801" w:rsidRDefault="00EF280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</w:t>
            </w:r>
            <w:r w:rsidR="00E50F79">
              <w:rPr>
                <w:rFonts w:hint="eastAsia"/>
                <w:lang w:eastAsia="zh-CN"/>
              </w:rPr>
              <w:t>，用户可上传照片</w:t>
            </w:r>
          </w:p>
          <w:p w14:paraId="60BA4EE6" w14:textId="77777777" w:rsidR="00EF2801" w:rsidRDefault="00EF2801" w:rsidP="00037D96">
            <w:pPr>
              <w:rPr>
                <w:lang w:eastAsia="zh-CN"/>
              </w:rPr>
            </w:pPr>
          </w:p>
          <w:p w14:paraId="2B39CC3E" w14:textId="77777777" w:rsidR="005055FD" w:rsidRDefault="00EF280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完毕后，下方【确认预约】按钮变为可点击状态，点击【确认预约】后通过电话工单接口创建工单</w:t>
            </w:r>
            <w:r w:rsidR="000F487C">
              <w:rPr>
                <w:rFonts w:hint="eastAsia"/>
                <w:lang w:eastAsia="zh-CN"/>
              </w:rPr>
              <w:t>，</w:t>
            </w:r>
            <w:proofErr w:type="gramStart"/>
            <w:r w:rsidR="000F487C">
              <w:rPr>
                <w:rFonts w:hint="eastAsia"/>
                <w:lang w:eastAsia="zh-CN"/>
              </w:rPr>
              <w:t>并弹窗</w:t>
            </w:r>
            <w:proofErr w:type="gramEnd"/>
            <w:r w:rsidR="000F487C">
              <w:rPr>
                <w:rFonts w:hint="eastAsia"/>
                <w:lang w:eastAsia="zh-CN"/>
              </w:rPr>
              <w:t>提示</w:t>
            </w:r>
            <w:r w:rsidR="005055FD">
              <w:rPr>
                <w:rFonts w:hint="eastAsia"/>
                <w:lang w:eastAsia="zh-CN"/>
              </w:rPr>
              <w:t>。</w:t>
            </w:r>
          </w:p>
          <w:p w14:paraId="0B18DD2D" w14:textId="77777777" w:rsidR="008A4942" w:rsidRDefault="008A4942" w:rsidP="00037D96">
            <w:pPr>
              <w:rPr>
                <w:lang w:eastAsia="zh-CN"/>
              </w:rPr>
            </w:pPr>
          </w:p>
          <w:p w14:paraId="0D727C53" w14:textId="75BEC223" w:rsidR="008A4942" w:rsidRDefault="008A494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点击【取消预约】返回集成页</w:t>
            </w:r>
          </w:p>
        </w:tc>
      </w:tr>
      <w:tr w:rsidR="00CD1927" w14:paraId="1C5A5921" w14:textId="77777777" w:rsidTr="00EC75AC">
        <w:tc>
          <w:tcPr>
            <w:tcW w:w="4957" w:type="dxa"/>
          </w:tcPr>
          <w:p w14:paraId="6B409457" w14:textId="156EC2E1" w:rsidR="00CD1927" w:rsidRDefault="00CD1927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536E92F" wp14:editId="120B2829">
                  <wp:extent cx="2160000" cy="7750166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750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0C0D247" w14:textId="77777777" w:rsidR="00CD1927" w:rsidRDefault="00CD1927" w:rsidP="00C00DC6">
            <w:pPr>
              <w:rPr>
                <w:lang w:eastAsia="zh-CN"/>
              </w:rPr>
            </w:pPr>
          </w:p>
          <w:p w14:paraId="004F8E8A" w14:textId="77777777" w:rsidR="00CD1927" w:rsidRDefault="00CD1927" w:rsidP="00C00DC6">
            <w:pPr>
              <w:rPr>
                <w:b/>
                <w:lang w:eastAsia="zh-CN"/>
              </w:rPr>
            </w:pPr>
            <w:proofErr w:type="gramStart"/>
            <w:r w:rsidRPr="00CD1927">
              <w:rPr>
                <w:rFonts w:hint="eastAsia"/>
                <w:b/>
                <w:lang w:eastAsia="zh-CN"/>
              </w:rPr>
              <w:t>重疾绿通服务</w:t>
            </w:r>
            <w:proofErr w:type="gramEnd"/>
          </w:p>
          <w:p w14:paraId="071C0613" w14:textId="77777777" w:rsidR="00CD1927" w:rsidRDefault="00CD1927" w:rsidP="00C00DC6">
            <w:pPr>
              <w:rPr>
                <w:b/>
                <w:lang w:eastAsia="zh-CN"/>
              </w:rPr>
            </w:pPr>
          </w:p>
          <w:p w14:paraId="3CE86504" w14:textId="77777777" w:rsidR="00271079" w:rsidRDefault="00271079" w:rsidP="0027107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158D3761" w14:textId="77777777" w:rsidR="00D90669" w:rsidRDefault="00D90669" w:rsidP="00271079">
            <w:pPr>
              <w:rPr>
                <w:lang w:eastAsia="zh-CN"/>
              </w:rPr>
            </w:pPr>
          </w:p>
          <w:p w14:paraId="65923F48" w14:textId="7EBCBBE3" w:rsidR="00D90669" w:rsidRDefault="00D90669" w:rsidP="002710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3A782C50" w14:textId="77777777" w:rsidR="00271079" w:rsidRDefault="00271079" w:rsidP="00271079">
            <w:pPr>
              <w:rPr>
                <w:lang w:eastAsia="zh-CN"/>
              </w:rPr>
            </w:pPr>
          </w:p>
          <w:p w14:paraId="2F48CC16" w14:textId="77777777" w:rsidR="00271079" w:rsidRDefault="00271079" w:rsidP="00271079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30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6CA255C" w14:textId="77777777" w:rsidR="00271079" w:rsidRDefault="00271079" w:rsidP="002710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3A24FAA" w14:textId="77777777" w:rsidR="00CD1927" w:rsidRDefault="00CD1927" w:rsidP="00C00DC6">
            <w:pPr>
              <w:rPr>
                <w:b/>
                <w:lang w:eastAsia="zh-CN"/>
              </w:rPr>
            </w:pPr>
          </w:p>
          <w:p w14:paraId="2787B5E8" w14:textId="24D6DFB6" w:rsidR="00271079" w:rsidRPr="00CD1927" w:rsidRDefault="00271079" w:rsidP="00C00DC6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271079" w14:paraId="6EF1C834" w14:textId="77777777" w:rsidTr="00EC75AC">
        <w:tc>
          <w:tcPr>
            <w:tcW w:w="4957" w:type="dxa"/>
          </w:tcPr>
          <w:p w14:paraId="61E75F14" w14:textId="77777777" w:rsidR="00271079" w:rsidRDefault="0027107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C178569" wp14:editId="45FEDDDE">
                  <wp:extent cx="2329467" cy="59245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52" cy="593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C4B59" w14:textId="57653C8E" w:rsidR="005A3FF2" w:rsidRDefault="005A3FF2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1D1039A" wp14:editId="518604E8">
                  <wp:extent cx="2160000" cy="2029698"/>
                  <wp:effectExtent l="0" t="0" r="0" b="889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02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69A0201D" w14:textId="77777777" w:rsidR="00271079" w:rsidRDefault="00271079" w:rsidP="00C00DC6">
            <w:pPr>
              <w:rPr>
                <w:lang w:eastAsia="zh-CN"/>
              </w:rPr>
            </w:pPr>
          </w:p>
          <w:p w14:paraId="3D09774A" w14:textId="77777777" w:rsidR="00271079" w:rsidRDefault="00271079" w:rsidP="00271079">
            <w:pPr>
              <w:rPr>
                <w:b/>
                <w:lang w:eastAsia="zh-CN"/>
              </w:rPr>
            </w:pPr>
            <w:proofErr w:type="gramStart"/>
            <w:r w:rsidRPr="00CD1927">
              <w:rPr>
                <w:rFonts w:hint="eastAsia"/>
                <w:b/>
                <w:lang w:eastAsia="zh-CN"/>
              </w:rPr>
              <w:t>重疾绿通服务</w:t>
            </w:r>
            <w:proofErr w:type="gramEnd"/>
          </w:p>
          <w:p w14:paraId="321DEB2E" w14:textId="5610B8E6" w:rsidR="00271079" w:rsidRDefault="00271079" w:rsidP="00C00DC6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个人信息提交页面</w:t>
            </w:r>
          </w:p>
          <w:p w14:paraId="5A9238FA" w14:textId="77777777" w:rsidR="00271079" w:rsidRDefault="00271079" w:rsidP="00C00DC6">
            <w:pPr>
              <w:rPr>
                <w:lang w:eastAsia="zh-CN"/>
              </w:rPr>
            </w:pPr>
          </w:p>
          <w:p w14:paraId="0D1A336D" w14:textId="77777777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4BAC172C" w14:textId="77777777" w:rsidR="00EF2801" w:rsidRPr="002F7199" w:rsidRDefault="00EF2801" w:rsidP="00EF2801">
            <w:pPr>
              <w:rPr>
                <w:lang w:eastAsia="zh-CN"/>
              </w:rPr>
            </w:pPr>
          </w:p>
          <w:p w14:paraId="6986AE6F" w14:textId="7F335A43" w:rsidR="00776301" w:rsidRDefault="00EF2801" w:rsidP="00776301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医院信息为必填项，通过点击【点击选择医院】按钮，进入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，用户选择医院后在此信息提交页面上显示，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具体内容见：【</w:t>
            </w:r>
            <w:r w:rsidR="00776301">
              <w:rPr>
                <w:rFonts w:hint="eastAsia"/>
                <w:lang w:eastAsia="zh-CN"/>
              </w:rPr>
              <w:t>2.2</w:t>
            </w:r>
            <w:r w:rsidR="00776301">
              <w:rPr>
                <w:rFonts w:hint="eastAsia"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】</w:t>
            </w:r>
            <w:r w:rsidR="00776301">
              <w:rPr>
                <w:rFonts w:hint="eastAsia"/>
                <w:lang w:eastAsia="zh-CN"/>
              </w:rPr>
              <w:t>-</w:t>
            </w:r>
            <w:r w:rsidR="00776301" w:rsidRPr="00D14576">
              <w:rPr>
                <w:rFonts w:hint="eastAsia"/>
                <w:b/>
                <w:lang w:eastAsia="zh-CN"/>
              </w:rPr>
              <w:t>就医绿色通道网络医院清单</w:t>
            </w:r>
          </w:p>
          <w:p w14:paraId="2401C4E2" w14:textId="77777777" w:rsidR="00EF2801" w:rsidRPr="00776301" w:rsidRDefault="00EF2801" w:rsidP="00EF2801">
            <w:pPr>
              <w:rPr>
                <w:lang w:eastAsia="zh-CN"/>
              </w:rPr>
            </w:pPr>
          </w:p>
          <w:p w14:paraId="72EADA08" w14:textId="77777777" w:rsidR="00EF2801" w:rsidRPr="00EF2801" w:rsidRDefault="00EF2801" w:rsidP="00EF2801">
            <w:pPr>
              <w:rPr>
                <w:lang w:eastAsia="zh-CN"/>
              </w:rPr>
            </w:pPr>
          </w:p>
          <w:p w14:paraId="36BB4D22" w14:textId="77777777" w:rsidR="00EF2801" w:rsidRDefault="00EF2801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4A8ADE4D" w14:textId="77777777" w:rsidR="00EF2801" w:rsidRDefault="00EF2801" w:rsidP="00EF2801">
            <w:pPr>
              <w:rPr>
                <w:lang w:eastAsia="zh-CN"/>
              </w:rPr>
            </w:pPr>
          </w:p>
          <w:p w14:paraId="4C7F1EB7" w14:textId="6D47E4AB" w:rsidR="00EF2801" w:rsidRDefault="00EF2801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</w:t>
            </w:r>
            <w:r w:rsidR="00E50F79">
              <w:rPr>
                <w:rFonts w:hint="eastAsia"/>
                <w:lang w:eastAsia="zh-CN"/>
              </w:rPr>
              <w:t>，用户可上传照片</w:t>
            </w:r>
          </w:p>
          <w:p w14:paraId="43CA3E27" w14:textId="77777777" w:rsidR="00EF2801" w:rsidRDefault="00EF2801" w:rsidP="00EF2801">
            <w:pPr>
              <w:rPr>
                <w:lang w:eastAsia="zh-CN"/>
              </w:rPr>
            </w:pPr>
          </w:p>
          <w:p w14:paraId="322AA3DD" w14:textId="77777777" w:rsidR="00271079" w:rsidRDefault="00EF2801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</w:t>
            </w:r>
            <w:proofErr w:type="gramStart"/>
            <w:r w:rsidR="00D6053F">
              <w:rPr>
                <w:rFonts w:hint="eastAsia"/>
                <w:lang w:eastAsia="zh-CN"/>
              </w:rPr>
              <w:t>重疾</w:t>
            </w:r>
            <w:r>
              <w:rPr>
                <w:rFonts w:hint="eastAsia"/>
                <w:lang w:eastAsia="zh-CN"/>
              </w:rPr>
              <w:t>工</w:t>
            </w:r>
            <w:proofErr w:type="gramEnd"/>
            <w:r>
              <w:rPr>
                <w:rFonts w:hint="eastAsia"/>
                <w:lang w:eastAsia="zh-CN"/>
              </w:rPr>
              <w:t>单</w:t>
            </w:r>
            <w:r w:rsidR="005A3FF2">
              <w:rPr>
                <w:rFonts w:hint="eastAsia"/>
                <w:lang w:eastAsia="zh-CN"/>
              </w:rPr>
              <w:t>，</w:t>
            </w:r>
            <w:proofErr w:type="gramStart"/>
            <w:r w:rsidR="005A3FF2">
              <w:rPr>
                <w:rFonts w:hint="eastAsia"/>
                <w:lang w:eastAsia="zh-CN"/>
              </w:rPr>
              <w:t>并弹窗</w:t>
            </w:r>
            <w:proofErr w:type="gramEnd"/>
            <w:r w:rsidR="005A3FF2">
              <w:rPr>
                <w:rFonts w:hint="eastAsia"/>
                <w:lang w:eastAsia="zh-CN"/>
              </w:rPr>
              <w:t>提示。</w:t>
            </w:r>
          </w:p>
          <w:p w14:paraId="28DD2589" w14:textId="77777777" w:rsidR="008A4942" w:rsidRDefault="008A4942" w:rsidP="00EF2801">
            <w:pPr>
              <w:rPr>
                <w:lang w:eastAsia="zh-CN"/>
              </w:rPr>
            </w:pPr>
          </w:p>
          <w:p w14:paraId="3F13A019" w14:textId="21350E2E" w:rsidR="008A4942" w:rsidRPr="00271079" w:rsidRDefault="008A4942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点击【取消预约】返回集成页</w:t>
            </w:r>
          </w:p>
        </w:tc>
      </w:tr>
      <w:tr w:rsidR="00EF2801" w14:paraId="6BAE99E4" w14:textId="77777777" w:rsidTr="00EC75AC">
        <w:tc>
          <w:tcPr>
            <w:tcW w:w="4957" w:type="dxa"/>
          </w:tcPr>
          <w:p w14:paraId="45E78B45" w14:textId="0ED36367" w:rsidR="00EF2801" w:rsidRDefault="00D6053F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E99280E" wp14:editId="009C9666">
                  <wp:extent cx="2160000" cy="5958621"/>
                  <wp:effectExtent l="0" t="0" r="0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5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12427F54" w14:textId="77777777" w:rsidR="00EF2801" w:rsidRDefault="00EF2801" w:rsidP="00C00DC6">
            <w:pPr>
              <w:rPr>
                <w:lang w:eastAsia="zh-CN"/>
              </w:rPr>
            </w:pPr>
          </w:p>
          <w:p w14:paraId="048D04B0" w14:textId="77777777" w:rsidR="00D6053F" w:rsidRDefault="00D6053F" w:rsidP="00C00DC6">
            <w:pPr>
              <w:rPr>
                <w:b/>
                <w:lang w:eastAsia="zh-CN"/>
              </w:rPr>
            </w:pPr>
            <w:r w:rsidRPr="00602899">
              <w:rPr>
                <w:rFonts w:hint="eastAsia"/>
                <w:b/>
                <w:lang w:eastAsia="zh-CN"/>
              </w:rPr>
              <w:t>重疾国内二诊服务</w:t>
            </w:r>
          </w:p>
          <w:p w14:paraId="30F993DA" w14:textId="77777777" w:rsidR="00602899" w:rsidRDefault="00602899" w:rsidP="00C00DC6">
            <w:pPr>
              <w:rPr>
                <w:b/>
                <w:lang w:eastAsia="zh-CN"/>
              </w:rPr>
            </w:pPr>
          </w:p>
          <w:p w14:paraId="4A5043D7" w14:textId="77777777" w:rsidR="00602899" w:rsidRDefault="00602899" w:rsidP="0060289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4586245A" w14:textId="77777777" w:rsidR="00DA3FCA" w:rsidRDefault="00DA3FCA" w:rsidP="00602899">
            <w:pPr>
              <w:rPr>
                <w:lang w:eastAsia="zh-CN"/>
              </w:rPr>
            </w:pPr>
          </w:p>
          <w:p w14:paraId="462D667D" w14:textId="5D810158" w:rsidR="00DA3FCA" w:rsidRDefault="00DA3FCA" w:rsidP="006028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1A369924" w14:textId="77777777" w:rsidR="00602899" w:rsidRDefault="00602899" w:rsidP="00602899">
            <w:pPr>
              <w:rPr>
                <w:b/>
                <w:lang w:eastAsia="zh-CN"/>
              </w:rPr>
            </w:pPr>
          </w:p>
          <w:p w14:paraId="5ED6A617" w14:textId="3B9DB7BF" w:rsidR="00602899" w:rsidRPr="00602899" w:rsidRDefault="00602899" w:rsidP="006028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E50F79" w14:paraId="4B4850AA" w14:textId="77777777" w:rsidTr="00EC75AC">
        <w:tc>
          <w:tcPr>
            <w:tcW w:w="4957" w:type="dxa"/>
          </w:tcPr>
          <w:p w14:paraId="391D6D54" w14:textId="77777777" w:rsidR="00E50F79" w:rsidRDefault="00E50F7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CF3526C" wp14:editId="0E3F66E2">
                  <wp:extent cx="2160000" cy="484385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843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8EE56" w14:textId="33AF3751" w:rsidR="00DA3FCA" w:rsidRDefault="00DA3FCA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3E9EC0D" wp14:editId="27523912">
                  <wp:extent cx="2160000" cy="2153622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5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13F8B235" w14:textId="77777777" w:rsidR="00E50F79" w:rsidRDefault="00E50F79" w:rsidP="00E50F79">
            <w:pPr>
              <w:rPr>
                <w:lang w:eastAsia="zh-CN"/>
              </w:rPr>
            </w:pPr>
          </w:p>
          <w:p w14:paraId="46D966DB" w14:textId="4D7CA8D3" w:rsidR="00E50F79" w:rsidRPr="00E50F79" w:rsidRDefault="00E50F79" w:rsidP="00E50F79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重疾国内二诊服务</w:t>
            </w:r>
          </w:p>
          <w:p w14:paraId="42657E52" w14:textId="5544BAE6" w:rsidR="00E50F79" w:rsidRPr="00E50F79" w:rsidRDefault="00E50F79" w:rsidP="00E50F79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个人信息提交页面</w:t>
            </w:r>
          </w:p>
          <w:p w14:paraId="1D4BC3F7" w14:textId="77777777" w:rsidR="00E50F79" w:rsidRDefault="00E50F79" w:rsidP="00E50F79">
            <w:pPr>
              <w:rPr>
                <w:lang w:eastAsia="zh-CN"/>
              </w:rPr>
            </w:pPr>
          </w:p>
          <w:p w14:paraId="4E9389CC" w14:textId="77777777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3E14C24E" w14:textId="77777777" w:rsidR="00E50F79" w:rsidRPr="002F7199" w:rsidRDefault="00E50F79" w:rsidP="00E50F79">
            <w:pPr>
              <w:rPr>
                <w:lang w:eastAsia="zh-CN"/>
              </w:rPr>
            </w:pPr>
          </w:p>
          <w:p w14:paraId="3D6EF929" w14:textId="77777777" w:rsidR="00E50F79" w:rsidRDefault="00E50F79" w:rsidP="00E50F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65597707" w14:textId="77777777" w:rsidR="00E50F79" w:rsidRDefault="00E50F79" w:rsidP="00E50F79">
            <w:pPr>
              <w:rPr>
                <w:lang w:eastAsia="zh-CN"/>
              </w:rPr>
            </w:pPr>
          </w:p>
          <w:p w14:paraId="34383F48" w14:textId="353F82B8" w:rsidR="00E50F79" w:rsidRDefault="00E50F79" w:rsidP="00E50F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其他信息为非必填项，用户可上传照片</w:t>
            </w:r>
          </w:p>
          <w:p w14:paraId="6CE06AAC" w14:textId="77777777" w:rsidR="00E50F79" w:rsidRDefault="00E50F79" w:rsidP="00E50F79">
            <w:pPr>
              <w:rPr>
                <w:lang w:eastAsia="zh-CN"/>
              </w:rPr>
            </w:pPr>
          </w:p>
          <w:p w14:paraId="581C2871" w14:textId="13169F07" w:rsidR="00E50F79" w:rsidRDefault="00E50F79" w:rsidP="00E50F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</w:t>
            </w:r>
            <w:proofErr w:type="gramStart"/>
            <w:r>
              <w:rPr>
                <w:rFonts w:hint="eastAsia"/>
                <w:lang w:eastAsia="zh-CN"/>
              </w:rPr>
              <w:t>重疾工</w:t>
            </w:r>
            <w:proofErr w:type="gramEnd"/>
            <w:r>
              <w:rPr>
                <w:rFonts w:hint="eastAsia"/>
                <w:lang w:eastAsia="zh-CN"/>
              </w:rPr>
              <w:t>单</w:t>
            </w:r>
            <w:r w:rsidR="00E81359">
              <w:rPr>
                <w:lang w:eastAsia="zh-CN"/>
              </w:rPr>
              <w:t>，</w:t>
            </w:r>
            <w:proofErr w:type="gramStart"/>
            <w:r w:rsidR="00E81359">
              <w:rPr>
                <w:rFonts w:hint="eastAsia"/>
                <w:lang w:eastAsia="zh-CN"/>
              </w:rPr>
              <w:t>并弹窗</w:t>
            </w:r>
            <w:proofErr w:type="gramEnd"/>
            <w:r w:rsidR="00E81359">
              <w:rPr>
                <w:rFonts w:hint="eastAsia"/>
                <w:lang w:eastAsia="zh-CN"/>
              </w:rPr>
              <w:t>提示。</w:t>
            </w:r>
          </w:p>
        </w:tc>
      </w:tr>
      <w:tr w:rsidR="00E50F79" w14:paraId="0D7E93BD" w14:textId="77777777" w:rsidTr="00EC75AC">
        <w:tc>
          <w:tcPr>
            <w:tcW w:w="4957" w:type="dxa"/>
          </w:tcPr>
          <w:p w14:paraId="580769BF" w14:textId="1C6E70D9" w:rsidR="00E50F79" w:rsidRDefault="00E50F7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EBF38C" wp14:editId="0A02F18C">
                  <wp:extent cx="2160000" cy="5958621"/>
                  <wp:effectExtent l="0" t="0" r="0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5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9778E22" w14:textId="77777777" w:rsidR="00E50F79" w:rsidRDefault="00E50F79" w:rsidP="00E50F79">
            <w:pPr>
              <w:rPr>
                <w:b/>
                <w:lang w:eastAsia="zh-CN"/>
              </w:rPr>
            </w:pPr>
          </w:p>
          <w:p w14:paraId="44A8B2B7" w14:textId="77777777" w:rsidR="00D9275E" w:rsidRDefault="00D9275E" w:rsidP="00E50F79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重疾海外二诊服务</w:t>
            </w:r>
          </w:p>
          <w:p w14:paraId="16DCDFA7" w14:textId="77777777" w:rsidR="00D9275E" w:rsidRDefault="00D9275E" w:rsidP="00E50F79">
            <w:pPr>
              <w:rPr>
                <w:b/>
                <w:lang w:eastAsia="zh-CN"/>
              </w:rPr>
            </w:pPr>
          </w:p>
          <w:p w14:paraId="74D51C92" w14:textId="77777777" w:rsidR="00D9275E" w:rsidRDefault="00D9275E" w:rsidP="00D9275E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65DF95F9" w14:textId="77777777" w:rsidR="00E81359" w:rsidRDefault="00E81359" w:rsidP="00D9275E">
            <w:pPr>
              <w:rPr>
                <w:lang w:eastAsia="zh-CN"/>
              </w:rPr>
            </w:pPr>
          </w:p>
          <w:p w14:paraId="4D8967C5" w14:textId="1AA3DA9E" w:rsidR="00E81359" w:rsidRDefault="00E81359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2EB60C7F" w14:textId="77777777" w:rsidR="00D9275E" w:rsidRDefault="00D9275E" w:rsidP="00D9275E">
            <w:pPr>
              <w:rPr>
                <w:b/>
                <w:lang w:eastAsia="zh-CN"/>
              </w:rPr>
            </w:pPr>
          </w:p>
          <w:p w14:paraId="2F7097DC" w14:textId="190A2D7F" w:rsidR="00D9275E" w:rsidRPr="00D9275E" w:rsidRDefault="00D9275E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</w:t>
            </w:r>
          </w:p>
        </w:tc>
      </w:tr>
      <w:tr w:rsidR="00D9275E" w14:paraId="153B13AF" w14:textId="77777777" w:rsidTr="00EC75AC">
        <w:tc>
          <w:tcPr>
            <w:tcW w:w="4957" w:type="dxa"/>
          </w:tcPr>
          <w:p w14:paraId="23DA5B90" w14:textId="77777777" w:rsidR="00D9275E" w:rsidRDefault="00D9275E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A6C7D2F" wp14:editId="07573D73">
                  <wp:extent cx="2160000" cy="4973987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97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7689F" w14:textId="0AF77729" w:rsidR="00E81359" w:rsidRDefault="00E8135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2A31D2F" wp14:editId="56A3843E">
                  <wp:extent cx="2160000" cy="215362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5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628A345" w14:textId="78E3B45E" w:rsidR="00D9275E" w:rsidRPr="00E50F79" w:rsidRDefault="00D9275E" w:rsidP="00D9275E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重疾</w:t>
            </w:r>
            <w:r>
              <w:rPr>
                <w:rFonts w:hint="eastAsia"/>
                <w:b/>
                <w:lang w:eastAsia="zh-CN"/>
              </w:rPr>
              <w:t>海外</w:t>
            </w:r>
            <w:r w:rsidRPr="00E50F79">
              <w:rPr>
                <w:rFonts w:hint="eastAsia"/>
                <w:b/>
                <w:lang w:eastAsia="zh-CN"/>
              </w:rPr>
              <w:t>二诊服务</w:t>
            </w:r>
          </w:p>
          <w:p w14:paraId="600C4D4E" w14:textId="77777777" w:rsidR="00D9275E" w:rsidRPr="00E50F79" w:rsidRDefault="00D9275E" w:rsidP="00D9275E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个人信息提交页面</w:t>
            </w:r>
          </w:p>
          <w:p w14:paraId="52FE8EDD" w14:textId="77777777" w:rsidR="00D9275E" w:rsidRDefault="00D9275E" w:rsidP="00D9275E">
            <w:pPr>
              <w:rPr>
                <w:lang w:eastAsia="zh-CN"/>
              </w:rPr>
            </w:pPr>
          </w:p>
          <w:p w14:paraId="2C658B08" w14:textId="77777777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58FD4B26" w14:textId="77777777" w:rsidR="00D9275E" w:rsidRPr="002F7199" w:rsidRDefault="00D9275E" w:rsidP="00D9275E">
            <w:pPr>
              <w:rPr>
                <w:lang w:eastAsia="zh-CN"/>
              </w:rPr>
            </w:pPr>
          </w:p>
          <w:p w14:paraId="0838D31D" w14:textId="77777777" w:rsidR="00D9275E" w:rsidRDefault="00D9275E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0707BF01" w14:textId="77777777" w:rsidR="00D9275E" w:rsidRDefault="00D9275E" w:rsidP="00D9275E">
            <w:pPr>
              <w:rPr>
                <w:lang w:eastAsia="zh-CN"/>
              </w:rPr>
            </w:pPr>
          </w:p>
          <w:p w14:paraId="4F373712" w14:textId="77777777" w:rsidR="00D9275E" w:rsidRDefault="00D9275E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其他信息为非必填项，用户可上传照片</w:t>
            </w:r>
          </w:p>
          <w:p w14:paraId="14487FBD" w14:textId="77777777" w:rsidR="00D9275E" w:rsidRDefault="00D9275E" w:rsidP="00D9275E">
            <w:pPr>
              <w:rPr>
                <w:lang w:eastAsia="zh-CN"/>
              </w:rPr>
            </w:pPr>
          </w:p>
          <w:p w14:paraId="73656E08" w14:textId="714B73CF" w:rsidR="00D9275E" w:rsidRDefault="00D9275E" w:rsidP="00D9275E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</w:t>
            </w:r>
            <w:proofErr w:type="gramStart"/>
            <w:r>
              <w:rPr>
                <w:rFonts w:hint="eastAsia"/>
                <w:lang w:eastAsia="zh-CN"/>
              </w:rPr>
              <w:t>重疾工</w:t>
            </w:r>
            <w:proofErr w:type="gramEnd"/>
            <w:r>
              <w:rPr>
                <w:rFonts w:hint="eastAsia"/>
                <w:lang w:eastAsia="zh-CN"/>
              </w:rPr>
              <w:t>单</w:t>
            </w:r>
            <w:r w:rsidR="00E81359">
              <w:rPr>
                <w:rFonts w:hint="eastAsia"/>
                <w:lang w:eastAsia="zh-CN"/>
              </w:rPr>
              <w:t>，</w:t>
            </w:r>
            <w:proofErr w:type="gramStart"/>
            <w:r w:rsidR="00E81359">
              <w:rPr>
                <w:rFonts w:hint="eastAsia"/>
                <w:lang w:eastAsia="zh-CN"/>
              </w:rPr>
              <w:t>并弹窗</w:t>
            </w:r>
            <w:proofErr w:type="gramEnd"/>
            <w:r w:rsidR="00E81359">
              <w:rPr>
                <w:rFonts w:hint="eastAsia"/>
                <w:lang w:eastAsia="zh-CN"/>
              </w:rPr>
              <w:t>提示。</w:t>
            </w:r>
          </w:p>
        </w:tc>
      </w:tr>
      <w:tr w:rsidR="00B91657" w14:paraId="0897B849" w14:textId="77777777" w:rsidTr="00EC75AC">
        <w:tc>
          <w:tcPr>
            <w:tcW w:w="4957" w:type="dxa"/>
          </w:tcPr>
          <w:p w14:paraId="00C4F0B9" w14:textId="701F4D74" w:rsidR="00B91657" w:rsidRDefault="00B91657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BEB3F9E" wp14:editId="3155BD1C">
                  <wp:extent cx="2160000" cy="5907069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0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414499AA" w14:textId="77777777" w:rsidR="00B91657" w:rsidRDefault="00B91657" w:rsidP="00D9275E">
            <w:pPr>
              <w:rPr>
                <w:b/>
                <w:lang w:eastAsia="zh-CN"/>
              </w:rPr>
            </w:pPr>
          </w:p>
          <w:p w14:paraId="328993A4" w14:textId="77777777" w:rsidR="00B91657" w:rsidRDefault="00B91657" w:rsidP="00D9275E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医疗住院费用垫付</w:t>
            </w:r>
          </w:p>
          <w:p w14:paraId="62F1BD56" w14:textId="77777777" w:rsidR="00B91657" w:rsidRDefault="00B91657" w:rsidP="00D9275E">
            <w:pPr>
              <w:rPr>
                <w:ins w:id="24" w:author="Microsoft 帐户" w:date="2020-07-28T16:42:00Z"/>
                <w:b/>
                <w:lang w:eastAsia="zh-CN"/>
              </w:rPr>
            </w:pPr>
          </w:p>
          <w:p w14:paraId="081D9F3E" w14:textId="4471CC82" w:rsidR="00986188" w:rsidRDefault="00986188" w:rsidP="00986188">
            <w:pPr>
              <w:rPr>
                <w:ins w:id="25" w:author="Microsoft 帐户" w:date="2020-07-28T16:49:00Z"/>
                <w:lang w:eastAsia="zh-CN"/>
              </w:rPr>
            </w:pPr>
            <w:ins w:id="26" w:author="Microsoft 帐户" w:date="2020-07-28T16:42:00Z">
              <w:r>
                <w:rPr>
                  <w:rFonts w:hint="eastAsia"/>
                  <w:lang w:eastAsia="zh-CN"/>
                </w:rPr>
                <w:t>备案产品标识码为：</w:t>
              </w:r>
              <w:r w:rsidRPr="00776301">
                <w:rPr>
                  <w:lang w:eastAsia="zh-CN"/>
                </w:rPr>
                <w:t>I20AW1</w:t>
              </w:r>
              <w:r>
                <w:rPr>
                  <w:rFonts w:hint="eastAsia"/>
                  <w:lang w:eastAsia="zh-CN"/>
                </w:rPr>
                <w:t>时，进入原</w:t>
              </w:r>
              <w:r>
                <w:rPr>
                  <w:lang w:eastAsia="zh-CN"/>
                </w:rPr>
                <w:t>V1.0</w:t>
              </w:r>
              <w:r>
                <w:rPr>
                  <w:rFonts w:hint="eastAsia"/>
                  <w:lang w:eastAsia="zh-CN"/>
                </w:rPr>
                <w:t>版本页面</w:t>
              </w:r>
              <w:r>
                <w:rPr>
                  <w:rFonts w:hint="eastAsia"/>
                  <w:lang w:eastAsia="zh-CN"/>
                </w:rPr>
                <w:t>，当</w:t>
              </w:r>
            </w:ins>
            <w:ins w:id="27" w:author="Microsoft 帐户" w:date="2020-07-28T16:43:00Z">
              <w:r>
                <w:rPr>
                  <w:rFonts w:hint="eastAsia"/>
                  <w:lang w:eastAsia="zh-CN"/>
                </w:rPr>
                <w:t>备案产品标识码为：</w:t>
              </w:r>
              <w:r w:rsidRPr="00986188">
                <w:rPr>
                  <w:lang w:eastAsia="zh-CN"/>
                </w:rPr>
                <w:t>I20BB8</w:t>
              </w:r>
              <w:r>
                <w:rPr>
                  <w:rFonts w:hint="eastAsia"/>
                  <w:lang w:eastAsia="zh-CN"/>
                </w:rPr>
                <w:t>时，进入本次新增的页面。</w:t>
              </w:r>
            </w:ins>
          </w:p>
          <w:p w14:paraId="024CF746" w14:textId="6E03E026" w:rsidR="00986188" w:rsidRDefault="00986188" w:rsidP="00986188">
            <w:pPr>
              <w:rPr>
                <w:rFonts w:hint="eastAsia"/>
                <w:lang w:eastAsia="zh-CN"/>
              </w:rPr>
            </w:pPr>
            <w:ins w:id="28" w:author="Microsoft 帐户" w:date="2020-07-28T16:49:00Z">
              <w:r>
                <w:rPr>
                  <w:rFonts w:hint="eastAsia"/>
                  <w:lang w:eastAsia="zh-CN"/>
                </w:rPr>
                <w:t>U</w:t>
              </w:r>
              <w:r>
                <w:rPr>
                  <w:lang w:eastAsia="zh-CN"/>
                </w:rPr>
                <w:t>I</w:t>
              </w:r>
              <w:r>
                <w:rPr>
                  <w:rFonts w:hint="eastAsia"/>
                  <w:lang w:eastAsia="zh-CN"/>
                </w:rPr>
                <w:t>链接不变</w:t>
              </w:r>
            </w:ins>
          </w:p>
          <w:p w14:paraId="26FDA3BF" w14:textId="3E19E402" w:rsidR="00986188" w:rsidRDefault="00986188" w:rsidP="00986188">
            <w:pPr>
              <w:rPr>
                <w:ins w:id="29" w:author="Microsoft 帐户" w:date="2020-07-28T16:42:00Z"/>
                <w:rFonts w:hint="eastAsia"/>
                <w:lang w:eastAsia="zh-CN"/>
              </w:rPr>
            </w:pPr>
            <w:ins w:id="30" w:author="Microsoft 帐户" w:date="2020-07-28T16:44:00Z">
              <w:r>
                <w:rPr>
                  <w:rFonts w:hint="eastAsia"/>
                  <w:lang w:eastAsia="zh-CN"/>
                </w:rPr>
                <w:t>新增页面</w:t>
              </w:r>
              <w:r>
                <w:rPr>
                  <w:rFonts w:hint="eastAsia"/>
                  <w:lang w:eastAsia="zh-CN"/>
                </w:rPr>
                <w:t>UI</w:t>
              </w:r>
              <w:r>
                <w:rPr>
                  <w:rFonts w:hint="eastAsia"/>
                  <w:lang w:eastAsia="zh-CN"/>
                </w:rPr>
                <w:t>文件：</w:t>
              </w:r>
            </w:ins>
            <w:ins w:id="31" w:author="Microsoft 帐户" w:date="2020-07-28T16:49:00Z">
              <w:r>
                <w:rPr>
                  <w:rFonts w:hint="eastAsia"/>
                  <w:lang w:eastAsia="zh-CN"/>
                </w:rPr>
                <w:t>9-2-</w:t>
              </w:r>
              <w:r>
                <w:rPr>
                  <w:rFonts w:hint="eastAsia"/>
                  <w:lang w:eastAsia="zh-CN"/>
                </w:rPr>
                <w:t>医疗住院费用垫付</w:t>
              </w:r>
              <w:r>
                <w:rPr>
                  <w:rFonts w:hint="eastAsia"/>
                  <w:lang w:eastAsia="zh-CN"/>
                </w:rPr>
                <w:t>-</w:t>
              </w:r>
              <w:r>
                <w:rPr>
                  <w:rFonts w:hint="eastAsia"/>
                  <w:lang w:eastAsia="zh-CN"/>
                </w:rPr>
                <w:t>重疾</w:t>
              </w:r>
            </w:ins>
          </w:p>
          <w:p w14:paraId="75F66214" w14:textId="017A3B9A" w:rsidR="00986188" w:rsidRPr="006A28FE" w:rsidRDefault="006A28FE" w:rsidP="00D9275E">
            <w:pPr>
              <w:rPr>
                <w:ins w:id="32" w:author="Microsoft 帐户" w:date="2020-07-28T16:49:00Z"/>
                <w:lang w:eastAsia="zh-CN"/>
              </w:rPr>
            </w:pPr>
            <w:ins w:id="33" w:author="Microsoft 帐户" w:date="2020-07-28T16:49:00Z">
              <w:r w:rsidRPr="006A28FE">
                <w:rPr>
                  <w:rFonts w:hint="eastAsia"/>
                  <w:lang w:eastAsia="zh-CN"/>
                </w:rPr>
                <w:t>新页面</w:t>
              </w:r>
              <w:proofErr w:type="gramStart"/>
              <w:r w:rsidRPr="006A28FE">
                <w:rPr>
                  <w:rFonts w:hint="eastAsia"/>
                  <w:lang w:eastAsia="zh-CN"/>
                </w:rPr>
                <w:t>仅修改</w:t>
              </w:r>
              <w:proofErr w:type="gramEnd"/>
              <w:r w:rsidRPr="006A28FE">
                <w:rPr>
                  <w:rFonts w:hint="eastAsia"/>
                  <w:lang w:eastAsia="zh-CN"/>
                </w:rPr>
                <w:t>了文字部分，流程一致</w:t>
              </w:r>
            </w:ins>
          </w:p>
          <w:p w14:paraId="634BBF19" w14:textId="77777777" w:rsidR="006A28FE" w:rsidRPr="00986188" w:rsidRDefault="006A28FE" w:rsidP="00D9275E">
            <w:pPr>
              <w:rPr>
                <w:rFonts w:hint="eastAsia"/>
                <w:b/>
                <w:lang w:eastAsia="zh-CN"/>
              </w:rPr>
            </w:pPr>
          </w:p>
          <w:p w14:paraId="00D42423" w14:textId="77777777" w:rsidR="00B91657" w:rsidRDefault="00B91657" w:rsidP="00B91657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0AE3178A" w14:textId="77777777" w:rsidR="00D83128" w:rsidRDefault="00D83128" w:rsidP="00B91657">
            <w:pPr>
              <w:rPr>
                <w:lang w:eastAsia="zh-CN"/>
              </w:rPr>
            </w:pPr>
          </w:p>
          <w:p w14:paraId="726FE901" w14:textId="7B53C596" w:rsidR="00D83128" w:rsidRDefault="00D83128" w:rsidP="00B9165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657AFF72" w14:textId="77777777" w:rsidR="00B91657" w:rsidRDefault="00B91657" w:rsidP="00B91657">
            <w:pPr>
              <w:rPr>
                <w:lang w:eastAsia="zh-CN"/>
              </w:rPr>
            </w:pPr>
          </w:p>
          <w:p w14:paraId="3AA6A31D" w14:textId="3D10CD6A" w:rsidR="00B91657" w:rsidRDefault="00B91657" w:rsidP="00B91657">
            <w:r>
              <w:rPr>
                <w:rFonts w:hint="eastAsia"/>
                <w:lang w:eastAsia="zh-CN"/>
              </w:rPr>
              <w:t>点击“查看《</w:t>
            </w:r>
            <w:r w:rsidR="00D83128">
              <w:rPr>
                <w:rFonts w:hint="eastAsia"/>
                <w:lang w:eastAsia="zh-CN"/>
              </w:rPr>
              <w:t>住院垫付网络医院</w:t>
            </w:r>
            <w:r>
              <w:rPr>
                <w:rFonts w:hint="eastAsia"/>
                <w:lang w:eastAsia="zh-CN"/>
              </w:rPr>
              <w:t>清单》”时，进入：</w:t>
            </w:r>
            <w:hyperlink r:id="rId38" w:history="1">
              <w:r w:rsidR="00D83128">
                <w:rPr>
                  <w:rStyle w:val="a7"/>
                </w:rPr>
                <w:t>https://lvtong.healthlink.cn/shanhu-manager/html/careList/advanceList.html</w:t>
              </w:r>
            </w:hyperlink>
          </w:p>
          <w:p w14:paraId="25CC67A7" w14:textId="77777777" w:rsidR="00B91657" w:rsidRDefault="00B91657" w:rsidP="00B9165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DB13C86" w14:textId="77777777" w:rsidR="00B91657" w:rsidRDefault="00B91657" w:rsidP="00B91657">
            <w:pPr>
              <w:rPr>
                <w:b/>
                <w:lang w:eastAsia="zh-CN"/>
              </w:rPr>
            </w:pPr>
          </w:p>
          <w:p w14:paraId="1E539C16" w14:textId="036BA5C5" w:rsidR="00B91657" w:rsidRPr="00B91657" w:rsidRDefault="00B91657" w:rsidP="00B9165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B91657" w14:paraId="59D3C8FE" w14:textId="77777777" w:rsidTr="00EC75AC">
        <w:tc>
          <w:tcPr>
            <w:tcW w:w="4957" w:type="dxa"/>
          </w:tcPr>
          <w:p w14:paraId="0EC4A765" w14:textId="77777777" w:rsidR="00B91657" w:rsidRDefault="00B91657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0AB4AFC" wp14:editId="466543F6">
                  <wp:extent cx="2160000" cy="5635916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635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C0007" w14:textId="29568EBB" w:rsidR="007D37C0" w:rsidRDefault="007D37C0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8AE68E2" wp14:editId="2C0FE02F">
                  <wp:extent cx="2219325" cy="2212772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494" cy="221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5F307885" w14:textId="77777777" w:rsidR="002F7199" w:rsidRDefault="002F7199" w:rsidP="002F7199">
            <w:pPr>
              <w:rPr>
                <w:lang w:eastAsia="zh-CN"/>
              </w:rPr>
            </w:pPr>
          </w:p>
          <w:p w14:paraId="618C7FD9" w14:textId="24CCE3D8" w:rsidR="002F7199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医疗住院费用垫付</w:t>
            </w:r>
          </w:p>
          <w:p w14:paraId="6611997F" w14:textId="77777777" w:rsidR="002F7199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个人信息提交页面</w:t>
            </w:r>
          </w:p>
          <w:p w14:paraId="2C96D4E7" w14:textId="0113F6F9" w:rsidR="00986188" w:rsidDel="00986188" w:rsidRDefault="00986188" w:rsidP="002F7199">
            <w:pPr>
              <w:rPr>
                <w:del w:id="34" w:author="Microsoft 帐户" w:date="2020-07-28T16:42:00Z"/>
                <w:rFonts w:hint="eastAsia"/>
                <w:lang w:eastAsia="zh-CN"/>
              </w:rPr>
            </w:pPr>
          </w:p>
          <w:p w14:paraId="7D1AE226" w14:textId="0B86A25C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0B62C471" w14:textId="77777777" w:rsidR="002F7199" w:rsidRDefault="002F7199" w:rsidP="002F7199">
            <w:pPr>
              <w:rPr>
                <w:lang w:eastAsia="zh-CN"/>
              </w:rPr>
            </w:pPr>
          </w:p>
          <w:p w14:paraId="6716E79C" w14:textId="02C1B8E4" w:rsidR="002F7199" w:rsidRPr="007D37C0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医院信息为</w:t>
            </w:r>
            <w:r w:rsidR="007D37C0">
              <w:rPr>
                <w:rFonts w:hint="eastAsia"/>
                <w:lang w:eastAsia="zh-CN"/>
              </w:rPr>
              <w:t>非</w:t>
            </w:r>
            <w:r>
              <w:rPr>
                <w:rFonts w:hint="eastAsia"/>
                <w:lang w:eastAsia="zh-CN"/>
              </w:rPr>
              <w:t>必填项，通过点击【点击选择医院】按钮，进入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，用户选择医院后在此信息提交页面上显示，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具体内容见：【</w:t>
            </w:r>
            <w:hyperlink w:anchor="_医院选择页面" w:history="1">
              <w:r w:rsidR="00776301" w:rsidRPr="007D37C0">
                <w:rPr>
                  <w:rStyle w:val="a7"/>
                  <w:rFonts w:hint="eastAsia"/>
                  <w:lang w:eastAsia="zh-CN"/>
                </w:rPr>
                <w:t>2.2</w:t>
              </w:r>
              <w:r w:rsidR="00776301" w:rsidRPr="007D37C0">
                <w:rPr>
                  <w:rStyle w:val="a7"/>
                  <w:rFonts w:hint="eastAsia"/>
                  <w:lang w:eastAsia="zh-CN"/>
                </w:rPr>
                <w:t>医院选择页面</w:t>
              </w:r>
            </w:hyperlink>
            <w:r>
              <w:rPr>
                <w:rFonts w:hint="eastAsia"/>
                <w:lang w:eastAsia="zh-CN"/>
              </w:rPr>
              <w:t>】</w:t>
            </w:r>
            <w:r w:rsidR="00776301">
              <w:rPr>
                <w:rFonts w:hint="eastAsia"/>
                <w:lang w:eastAsia="zh-CN"/>
              </w:rPr>
              <w:t>-</w:t>
            </w:r>
            <w:r w:rsidR="00776301">
              <w:rPr>
                <w:rFonts w:hint="eastAsia"/>
                <w:b/>
                <w:lang w:eastAsia="zh-CN"/>
              </w:rPr>
              <w:t>住院垫付网络医院</w:t>
            </w:r>
            <w:r w:rsidR="00776301" w:rsidRPr="00D14576">
              <w:rPr>
                <w:rFonts w:hint="eastAsia"/>
                <w:b/>
                <w:lang w:eastAsia="zh-CN"/>
              </w:rPr>
              <w:t>清单</w:t>
            </w:r>
          </w:p>
          <w:p w14:paraId="4675528B" w14:textId="77777777" w:rsidR="002F7199" w:rsidRDefault="002F7199" w:rsidP="002F7199">
            <w:pPr>
              <w:rPr>
                <w:lang w:eastAsia="zh-CN"/>
              </w:rPr>
            </w:pPr>
          </w:p>
          <w:p w14:paraId="1DEC73EB" w14:textId="7429447C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材料提供为非必填项，用户可上传照片</w:t>
            </w:r>
          </w:p>
          <w:p w14:paraId="1327B48C" w14:textId="77777777" w:rsidR="002F7199" w:rsidRDefault="002F7199" w:rsidP="002F7199">
            <w:pPr>
              <w:rPr>
                <w:lang w:eastAsia="zh-CN"/>
              </w:rPr>
            </w:pPr>
          </w:p>
          <w:p w14:paraId="226A0F25" w14:textId="70D0919D" w:rsidR="00B91657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完毕后，下方【确认预约】按钮变为可点击状态，点击【确认预约】后通过电话工单接口创建垫付工单</w:t>
            </w:r>
            <w:r w:rsidR="007D37C0">
              <w:rPr>
                <w:rFonts w:hint="eastAsia"/>
                <w:lang w:eastAsia="zh-CN"/>
              </w:rPr>
              <w:t>，</w:t>
            </w:r>
            <w:proofErr w:type="gramStart"/>
            <w:r w:rsidR="007D37C0">
              <w:rPr>
                <w:rFonts w:hint="eastAsia"/>
                <w:lang w:eastAsia="zh-CN"/>
              </w:rPr>
              <w:t>并弹窗</w:t>
            </w:r>
            <w:proofErr w:type="gramEnd"/>
            <w:r w:rsidR="007D37C0">
              <w:rPr>
                <w:rFonts w:hint="eastAsia"/>
                <w:lang w:eastAsia="zh-CN"/>
              </w:rPr>
              <w:t>提示</w:t>
            </w:r>
          </w:p>
        </w:tc>
      </w:tr>
      <w:tr w:rsidR="00D118F3" w14:paraId="37C53C15" w14:textId="77777777" w:rsidTr="00EC75AC">
        <w:tc>
          <w:tcPr>
            <w:tcW w:w="4957" w:type="dxa"/>
          </w:tcPr>
          <w:p w14:paraId="06FEAAB5" w14:textId="77777777" w:rsidR="00D118F3" w:rsidRDefault="00D118F3" w:rsidP="00B64BF2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681" w:type="dxa"/>
          </w:tcPr>
          <w:p w14:paraId="249EC879" w14:textId="77777777" w:rsidR="00D118F3" w:rsidRDefault="00D118F3" w:rsidP="002F7199">
            <w:pPr>
              <w:rPr>
                <w:lang w:eastAsia="zh-CN"/>
              </w:rPr>
            </w:pPr>
          </w:p>
          <w:p w14:paraId="58951DA5" w14:textId="77777777" w:rsidR="00D118F3" w:rsidRDefault="00D118F3" w:rsidP="002F7199">
            <w:pPr>
              <w:rPr>
                <w:b/>
                <w:lang w:eastAsia="zh-CN"/>
              </w:rPr>
            </w:pPr>
            <w:r w:rsidRPr="00D118F3">
              <w:rPr>
                <w:rFonts w:hint="eastAsia"/>
                <w:b/>
                <w:lang w:eastAsia="zh-CN"/>
              </w:rPr>
              <w:t>A</w:t>
            </w:r>
            <w:r w:rsidRPr="00D118F3">
              <w:rPr>
                <w:b/>
                <w:lang w:eastAsia="zh-CN"/>
              </w:rPr>
              <w:t>I</w:t>
            </w:r>
            <w:r w:rsidRPr="00D118F3">
              <w:rPr>
                <w:rFonts w:hint="eastAsia"/>
                <w:b/>
                <w:lang w:eastAsia="zh-CN"/>
              </w:rPr>
              <w:t>问诊</w:t>
            </w:r>
            <w:r>
              <w:rPr>
                <w:rFonts w:hint="eastAsia"/>
                <w:b/>
                <w:lang w:eastAsia="zh-CN"/>
              </w:rPr>
              <w:t>、</w:t>
            </w:r>
            <w:r>
              <w:rPr>
                <w:rFonts w:hint="eastAsia"/>
                <w:b/>
                <w:lang w:eastAsia="zh-CN"/>
              </w:rPr>
              <w:t>A</w:t>
            </w:r>
            <w:r>
              <w:rPr>
                <w:b/>
                <w:lang w:eastAsia="zh-CN"/>
              </w:rPr>
              <w:t>I</w:t>
            </w:r>
            <w:r>
              <w:rPr>
                <w:rFonts w:hint="eastAsia"/>
                <w:b/>
                <w:lang w:eastAsia="zh-CN"/>
              </w:rPr>
              <w:t>问药、</w:t>
            </w:r>
            <w:r>
              <w:rPr>
                <w:rFonts w:hint="eastAsia"/>
                <w:b/>
                <w:lang w:eastAsia="zh-CN"/>
              </w:rPr>
              <w:t>A</w:t>
            </w:r>
            <w:r>
              <w:rPr>
                <w:b/>
                <w:lang w:eastAsia="zh-CN"/>
              </w:rPr>
              <w:t>I</w:t>
            </w:r>
            <w:r>
              <w:rPr>
                <w:rFonts w:hint="eastAsia"/>
                <w:b/>
                <w:lang w:eastAsia="zh-CN"/>
              </w:rPr>
              <w:t>导诊</w:t>
            </w:r>
          </w:p>
          <w:p w14:paraId="6B9F259F" w14:textId="77777777" w:rsidR="00D118F3" w:rsidRDefault="00D118F3" w:rsidP="002F7199">
            <w:pPr>
              <w:rPr>
                <w:b/>
                <w:lang w:eastAsia="zh-CN"/>
              </w:rPr>
            </w:pPr>
          </w:p>
          <w:p w14:paraId="72E78AD0" w14:textId="62D67A77" w:rsidR="00D118F3" w:rsidRPr="00D118F3" w:rsidRDefault="00D118F3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服务页三个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服务入口对应珊瑚的三个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服务，点击服务入口按钮后直接跳转到对话页面。</w:t>
            </w:r>
          </w:p>
        </w:tc>
      </w:tr>
    </w:tbl>
    <w:p w14:paraId="5D1E1744" w14:textId="77777777" w:rsidR="0028335E" w:rsidRDefault="0028335E" w:rsidP="00037D96">
      <w:pPr>
        <w:rPr>
          <w:lang w:eastAsia="zh-CN"/>
        </w:rPr>
      </w:pPr>
    </w:p>
    <w:p w14:paraId="038DB6F9" w14:textId="544FCCD2" w:rsidR="00D14576" w:rsidRDefault="00D118F3" w:rsidP="00D14576">
      <w:pPr>
        <w:pStyle w:val="2"/>
      </w:pPr>
      <w:bookmarkStart w:id="35" w:name="_医院选择页面"/>
      <w:bookmarkStart w:id="36" w:name="_Toc44427079"/>
      <w:bookmarkEnd w:id="35"/>
      <w:r>
        <w:rPr>
          <w:rFonts w:hint="eastAsia"/>
        </w:rPr>
        <w:t>医院选择页面</w:t>
      </w:r>
      <w:bookmarkEnd w:id="3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14576" w14:paraId="7D2A1F6F" w14:textId="77777777" w:rsidTr="00D14576">
        <w:tc>
          <w:tcPr>
            <w:tcW w:w="4819" w:type="dxa"/>
          </w:tcPr>
          <w:p w14:paraId="4F2E4673" w14:textId="6200BDAF" w:rsidR="00D14576" w:rsidRDefault="00D14576" w:rsidP="00D14576">
            <w:pPr>
              <w:jc w:val="center"/>
              <w:rPr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3D5190BB" w14:textId="5179DB0F" w:rsidR="00D14576" w:rsidRDefault="00D14576" w:rsidP="00D14576">
            <w:pPr>
              <w:rPr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D14576" w14:paraId="16888E44" w14:textId="77777777" w:rsidTr="00D14576">
        <w:tc>
          <w:tcPr>
            <w:tcW w:w="4819" w:type="dxa"/>
          </w:tcPr>
          <w:p w14:paraId="67011B05" w14:textId="77777777" w:rsidR="00D14576" w:rsidRDefault="00D14576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D88393B" wp14:editId="67BF142B">
                  <wp:extent cx="2160000" cy="3842108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4ECCB" w14:textId="58D34D1B" w:rsidR="00D14576" w:rsidRDefault="00D14576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D41F820" wp14:editId="2A94C9C9">
                  <wp:extent cx="2160000" cy="1986332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98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287591B6" w14:textId="77777777" w:rsidR="00D14576" w:rsidRDefault="00D14576" w:rsidP="00D14576">
            <w:pPr>
              <w:rPr>
                <w:lang w:eastAsia="zh-CN"/>
              </w:rPr>
            </w:pPr>
          </w:p>
          <w:p w14:paraId="1047FF64" w14:textId="77777777" w:rsidR="00D14576" w:rsidRDefault="00D14576" w:rsidP="00D14576">
            <w:pPr>
              <w:rPr>
                <w:b/>
                <w:lang w:eastAsia="zh-CN"/>
              </w:rPr>
            </w:pP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</w:p>
          <w:p w14:paraId="351D5F78" w14:textId="77777777" w:rsidR="00D14576" w:rsidRDefault="00D14576" w:rsidP="00D14576">
            <w:pPr>
              <w:rPr>
                <w:b/>
                <w:lang w:eastAsia="zh-CN"/>
              </w:rPr>
            </w:pPr>
          </w:p>
          <w:p w14:paraId="70BB7363" w14:textId="77777777" w:rsidR="00D14576" w:rsidRDefault="00D14576" w:rsidP="00D14576">
            <w:r w:rsidRPr="00D14576">
              <w:rPr>
                <w:rFonts w:hint="eastAsia"/>
                <w:lang w:eastAsia="zh-CN"/>
              </w:rPr>
              <w:t>此页面</w:t>
            </w:r>
            <w:r>
              <w:rPr>
                <w:rFonts w:hint="eastAsia"/>
                <w:lang w:eastAsia="zh-CN"/>
              </w:rPr>
              <w:t>展示内容，搜索功能与此页面一致：</w:t>
            </w:r>
            <w:hyperlink r:id="rId42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3D7E055F" w14:textId="4F4A6CF7" w:rsidR="00D14576" w:rsidRDefault="00D14576" w:rsidP="00D145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需要增加选择医院功能</w:t>
            </w:r>
            <w:r w:rsidR="00B0540D">
              <w:rPr>
                <w:rFonts w:hint="eastAsia"/>
                <w:lang w:eastAsia="zh-CN"/>
              </w:rPr>
              <w:t>（原页面不进行修改）</w:t>
            </w:r>
          </w:p>
          <w:p w14:paraId="26A0F3F1" w14:textId="77777777" w:rsidR="00D14576" w:rsidRDefault="00D14576" w:rsidP="00D14576">
            <w:pPr>
              <w:rPr>
                <w:lang w:eastAsia="zh-CN"/>
              </w:rPr>
            </w:pPr>
          </w:p>
          <w:p w14:paraId="060BD281" w14:textId="4F37B75B" w:rsidR="00D14576" w:rsidRDefault="00D14576" w:rsidP="00D1457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用户通过点击</w:t>
            </w:r>
            <w:r w:rsidRPr="00D14576">
              <w:rPr>
                <w:rFonts w:hint="eastAsia"/>
                <w:b/>
                <w:lang w:eastAsia="zh-CN"/>
              </w:rPr>
              <w:t>个人信息提交</w:t>
            </w:r>
            <w:r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的【医院信息】后进入</w:t>
            </w:r>
            <w:proofErr w:type="gramStart"/>
            <w:r>
              <w:rPr>
                <w:rFonts w:hint="eastAsia"/>
                <w:lang w:eastAsia="zh-CN"/>
              </w:rPr>
              <w:t>此医院</w:t>
            </w:r>
            <w:proofErr w:type="gramEnd"/>
            <w:r>
              <w:rPr>
                <w:rFonts w:hint="eastAsia"/>
                <w:lang w:eastAsia="zh-CN"/>
              </w:rPr>
              <w:t>清单页面。</w:t>
            </w:r>
          </w:p>
          <w:p w14:paraId="5BFD112B" w14:textId="2D47BB54" w:rsidR="00D14576" w:rsidRPr="00D14576" w:rsidRDefault="00D14576" w:rsidP="00C94A4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点击医院所属的区块后，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用户确认选择的医院信息，点击【重新选择】关闭弹窗，点击【确认选择】关闭此页面并将选择的医院信息保存到上级</w:t>
            </w:r>
            <w:r w:rsidRPr="00C94A43">
              <w:rPr>
                <w:rFonts w:hint="eastAsia"/>
                <w:b/>
                <w:lang w:eastAsia="zh-CN"/>
              </w:rPr>
              <w:t>个人信息提交页面</w:t>
            </w:r>
            <w:r>
              <w:rPr>
                <w:rFonts w:hint="eastAsia"/>
                <w:lang w:eastAsia="zh-CN"/>
              </w:rPr>
              <w:t>的【医院信息】内</w:t>
            </w:r>
            <w:r w:rsidR="00C94A43">
              <w:rPr>
                <w:rFonts w:hint="eastAsia"/>
                <w:lang w:eastAsia="zh-CN"/>
              </w:rPr>
              <w:t>。</w:t>
            </w:r>
          </w:p>
        </w:tc>
      </w:tr>
      <w:tr w:rsidR="00D14576" w14:paraId="75F4F0E8" w14:textId="77777777" w:rsidTr="00D14576">
        <w:tc>
          <w:tcPr>
            <w:tcW w:w="4819" w:type="dxa"/>
          </w:tcPr>
          <w:p w14:paraId="50345A48" w14:textId="77777777" w:rsidR="00D14576" w:rsidRDefault="00C94A43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DCF7F41" wp14:editId="0DBEED89">
                  <wp:extent cx="2160000" cy="3842108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692E9" w14:textId="037859BF" w:rsidR="00303065" w:rsidRDefault="00303065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B17A2D8" wp14:editId="14CF03A0">
                  <wp:extent cx="2160000" cy="1986332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98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7C92C159" w14:textId="77777777" w:rsidR="00C94A43" w:rsidRDefault="00C94A43" w:rsidP="00C94A43">
            <w:pPr>
              <w:rPr>
                <w:lang w:eastAsia="zh-CN"/>
              </w:rPr>
            </w:pPr>
          </w:p>
          <w:p w14:paraId="25107110" w14:textId="544E8652" w:rsidR="00C94A43" w:rsidRDefault="00C94A43" w:rsidP="00C94A43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住院垫付网络医院</w:t>
            </w:r>
            <w:r w:rsidRPr="00D14576">
              <w:rPr>
                <w:rFonts w:hint="eastAsia"/>
                <w:b/>
                <w:lang w:eastAsia="zh-CN"/>
              </w:rPr>
              <w:t>清单</w:t>
            </w:r>
          </w:p>
          <w:p w14:paraId="02CE44DD" w14:textId="77777777" w:rsidR="00C94A43" w:rsidRDefault="00C94A43" w:rsidP="00C94A43">
            <w:pPr>
              <w:rPr>
                <w:b/>
                <w:lang w:eastAsia="zh-CN"/>
              </w:rPr>
            </w:pPr>
          </w:p>
          <w:p w14:paraId="3E3481CA" w14:textId="68FB7112" w:rsidR="00C94A43" w:rsidRDefault="00C94A43" w:rsidP="00C94A43">
            <w:r w:rsidRPr="00D14576">
              <w:rPr>
                <w:rFonts w:hint="eastAsia"/>
                <w:lang w:eastAsia="zh-CN"/>
              </w:rPr>
              <w:t>此页面</w:t>
            </w:r>
            <w:r>
              <w:rPr>
                <w:rFonts w:hint="eastAsia"/>
                <w:lang w:eastAsia="zh-CN"/>
              </w:rPr>
              <w:t>展示内容，搜索功能与此页面一致：</w:t>
            </w:r>
            <w:hyperlink r:id="rId44" w:history="1">
              <w:r>
                <w:rPr>
                  <w:rStyle w:val="a7"/>
                </w:rPr>
                <w:t>https://lvtong.healthlink.cn/shanhu-manager/html/careList/advanceList.html</w:t>
              </w:r>
            </w:hyperlink>
          </w:p>
          <w:p w14:paraId="7F64025D" w14:textId="05A93171" w:rsidR="00C94A43" w:rsidRDefault="00C94A43" w:rsidP="00C94A4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需要增加选择医院功能</w:t>
            </w:r>
            <w:r w:rsidR="00B0540D">
              <w:rPr>
                <w:rFonts w:hint="eastAsia"/>
                <w:lang w:eastAsia="zh-CN"/>
              </w:rPr>
              <w:t>（原页面不进行修改）</w:t>
            </w:r>
          </w:p>
          <w:p w14:paraId="3ABBB4C7" w14:textId="77777777" w:rsidR="00C94A43" w:rsidRDefault="00C94A43" w:rsidP="00C94A43">
            <w:pPr>
              <w:rPr>
                <w:lang w:eastAsia="zh-CN"/>
              </w:rPr>
            </w:pPr>
          </w:p>
          <w:p w14:paraId="4E130E09" w14:textId="77777777" w:rsidR="00C94A43" w:rsidRDefault="00C94A43" w:rsidP="00C94A4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用户通过点击</w:t>
            </w:r>
            <w:r w:rsidRPr="00D14576">
              <w:rPr>
                <w:rFonts w:hint="eastAsia"/>
                <w:b/>
                <w:lang w:eastAsia="zh-CN"/>
              </w:rPr>
              <w:t>个人信息提交</w:t>
            </w:r>
            <w:r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的【医院信息】后进入</w:t>
            </w:r>
            <w:proofErr w:type="gramStart"/>
            <w:r>
              <w:rPr>
                <w:rFonts w:hint="eastAsia"/>
                <w:lang w:eastAsia="zh-CN"/>
              </w:rPr>
              <w:t>此医院</w:t>
            </w:r>
            <w:proofErr w:type="gramEnd"/>
            <w:r>
              <w:rPr>
                <w:rFonts w:hint="eastAsia"/>
                <w:lang w:eastAsia="zh-CN"/>
              </w:rPr>
              <w:t>清单页面。</w:t>
            </w:r>
          </w:p>
          <w:p w14:paraId="4FFE9DB4" w14:textId="4C0E3DA5" w:rsidR="00D14576" w:rsidRDefault="00C94A43" w:rsidP="00F5072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点击医院所属的区块后，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用户确认选择的医院信息，点击【重新选择】关闭弹窗，点击【确认选择】关闭此页面并将选择的医院信息保存到上级</w:t>
            </w:r>
            <w:r w:rsidRPr="00C94A43">
              <w:rPr>
                <w:rFonts w:hint="eastAsia"/>
                <w:b/>
                <w:lang w:eastAsia="zh-CN"/>
              </w:rPr>
              <w:t>个人信息提交页面</w:t>
            </w:r>
            <w:r>
              <w:rPr>
                <w:rFonts w:hint="eastAsia"/>
                <w:lang w:eastAsia="zh-CN"/>
              </w:rPr>
              <w:t>的【医院信息】内。</w:t>
            </w:r>
          </w:p>
        </w:tc>
      </w:tr>
    </w:tbl>
    <w:p w14:paraId="73F9A55E" w14:textId="77777777" w:rsidR="00D14576" w:rsidRPr="00D14576" w:rsidRDefault="00D14576" w:rsidP="00D14576">
      <w:pPr>
        <w:rPr>
          <w:lang w:eastAsia="zh-CN"/>
        </w:rPr>
      </w:pPr>
    </w:p>
    <w:p w14:paraId="0F5E8962" w14:textId="4FB3B02F" w:rsidR="0028335E" w:rsidRDefault="00753A96" w:rsidP="00776301">
      <w:pPr>
        <w:pStyle w:val="2"/>
      </w:pPr>
      <w:r w:rsidRPr="00037D96">
        <w:rPr>
          <w:rFonts w:hint="eastAsia"/>
        </w:rPr>
        <w:lastRenderedPageBreak/>
        <w:t xml:space="preserve"> </w:t>
      </w:r>
      <w:bookmarkStart w:id="37" w:name="_Toc44427080"/>
      <w:bookmarkEnd w:id="16"/>
      <w:r w:rsidR="00776301">
        <w:rPr>
          <w:rFonts w:hint="eastAsia"/>
        </w:rPr>
        <w:t>产品信息</w:t>
      </w:r>
      <w:bookmarkEnd w:id="37"/>
    </w:p>
    <w:p w14:paraId="3B7AC807" w14:textId="35E1DCF2" w:rsidR="00776301" w:rsidRDefault="00776301" w:rsidP="001125E2">
      <w:pPr>
        <w:pStyle w:val="ab"/>
        <w:numPr>
          <w:ilvl w:val="0"/>
          <w:numId w:val="20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776301">
        <w:rPr>
          <w:rFonts w:hint="eastAsia"/>
          <w:lang w:eastAsia="zh-CN"/>
        </w:rPr>
        <w:t>华农百万医疗健康增值服务</w:t>
      </w:r>
      <w:r w:rsidRPr="00776301"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，产品标识码：</w:t>
      </w:r>
      <w:r w:rsidRPr="00776301">
        <w:rPr>
          <w:lang w:eastAsia="zh-CN"/>
        </w:rPr>
        <w:t>I20AW1</w:t>
      </w:r>
      <w:r w:rsidR="0048361F">
        <w:rPr>
          <w:lang w:eastAsia="zh-CN"/>
        </w:rPr>
        <w:t>，</w:t>
      </w:r>
      <w:r w:rsidR="0048361F">
        <w:rPr>
          <w:rFonts w:hint="eastAsia"/>
          <w:lang w:eastAsia="zh-CN"/>
        </w:rPr>
        <w:t>产品类型：标准化产品</w:t>
      </w:r>
    </w:p>
    <w:p w14:paraId="302249A5" w14:textId="3110BDD7" w:rsidR="0048361F" w:rsidRDefault="0048361F" w:rsidP="00776301">
      <w:pPr>
        <w:rPr>
          <w:ins w:id="38" w:author="Microsoft 帐户" w:date="2020-07-28T16:50:00Z"/>
          <w:lang w:eastAsia="zh-CN"/>
        </w:rPr>
      </w:pPr>
      <w:r>
        <w:rPr>
          <w:rFonts w:hint="eastAsia"/>
          <w:lang w:eastAsia="zh-CN"/>
        </w:rPr>
        <w:t>服务对接：健康档案、电话医生、在线咨询</w:t>
      </w:r>
      <w:r>
        <w:rPr>
          <w:lang w:eastAsia="zh-CN"/>
        </w:rPr>
        <w:t>、</w:t>
      </w:r>
      <w:r>
        <w:rPr>
          <w:rFonts w:hint="eastAsia"/>
          <w:lang w:eastAsia="zh-CN"/>
        </w:rPr>
        <w:t>重疾绿通、快捷医疗费用垫付</w:t>
      </w:r>
    </w:p>
    <w:p w14:paraId="1366FF2F" w14:textId="2DA7CDFF" w:rsidR="001125E2" w:rsidRDefault="001125E2" w:rsidP="001125E2">
      <w:pPr>
        <w:pStyle w:val="ab"/>
        <w:numPr>
          <w:ilvl w:val="0"/>
          <w:numId w:val="20"/>
        </w:numPr>
        <w:ind w:firstLineChars="0"/>
        <w:rPr>
          <w:ins w:id="39" w:author="Microsoft 帐户" w:date="2020-07-28T16:51:00Z"/>
          <w:lang w:eastAsia="zh-CN"/>
        </w:rPr>
        <w:pPrChange w:id="40" w:author="Microsoft 帐户" w:date="2020-07-28T16:51:00Z">
          <w:pPr/>
        </w:pPrChange>
      </w:pPr>
      <w:ins w:id="41" w:author="Microsoft 帐户" w:date="2020-07-28T16:50:00Z">
        <w:r>
          <w:rPr>
            <w:rFonts w:hint="eastAsia"/>
            <w:lang w:eastAsia="zh-CN"/>
          </w:rPr>
          <w:t>产品</w:t>
        </w:r>
      </w:ins>
      <w:ins w:id="42" w:author="Microsoft 帐户" w:date="2020-07-28T16:51:00Z">
        <w:r>
          <w:rPr>
            <w:rFonts w:hint="eastAsia"/>
            <w:lang w:eastAsia="zh-CN"/>
          </w:rPr>
          <w:t>名称：</w:t>
        </w:r>
        <w:r w:rsidRPr="001125E2">
          <w:rPr>
            <w:rFonts w:hint="eastAsia"/>
            <w:lang w:eastAsia="zh-CN"/>
          </w:rPr>
          <w:t>华农百万医疗健康增值服务</w:t>
        </w:r>
        <w:r w:rsidRPr="001125E2">
          <w:rPr>
            <w:rFonts w:hint="eastAsia"/>
            <w:lang w:eastAsia="zh-CN"/>
          </w:rPr>
          <w:t>B</w:t>
        </w:r>
        <w:r>
          <w:rPr>
            <w:rFonts w:hint="eastAsia"/>
            <w:lang w:eastAsia="zh-CN"/>
          </w:rPr>
          <w:t>，产品标识码：</w:t>
        </w:r>
        <w:r w:rsidRPr="001125E2">
          <w:rPr>
            <w:lang w:eastAsia="zh-CN"/>
          </w:rPr>
          <w:t>I20BB8</w:t>
        </w:r>
        <w:r>
          <w:rPr>
            <w:lang w:eastAsia="zh-CN"/>
          </w:rPr>
          <w:t>，</w:t>
        </w:r>
        <w:r>
          <w:rPr>
            <w:rFonts w:hint="eastAsia"/>
            <w:lang w:eastAsia="zh-CN"/>
          </w:rPr>
          <w:t>产品类型：标准化产品</w:t>
        </w:r>
      </w:ins>
    </w:p>
    <w:p w14:paraId="1996898E" w14:textId="70B03045" w:rsidR="001125E2" w:rsidRPr="00776301" w:rsidRDefault="001125E2" w:rsidP="001125E2">
      <w:pPr>
        <w:rPr>
          <w:rFonts w:hint="eastAsia"/>
          <w:lang w:eastAsia="zh-CN"/>
        </w:rPr>
      </w:pPr>
      <w:ins w:id="43" w:author="Microsoft 帐户" w:date="2020-07-28T16:51:00Z">
        <w:r>
          <w:rPr>
            <w:rFonts w:hint="eastAsia"/>
            <w:lang w:eastAsia="zh-CN"/>
          </w:rPr>
          <w:t>服务对接：</w:t>
        </w:r>
      </w:ins>
      <w:ins w:id="44" w:author="Microsoft 帐户" w:date="2020-07-28T16:52:00Z">
        <w:r>
          <w:rPr>
            <w:rFonts w:hint="eastAsia"/>
            <w:lang w:eastAsia="zh-CN"/>
          </w:rPr>
          <w:t>健康档案、电话医生、在线咨询</w:t>
        </w:r>
        <w:r>
          <w:rPr>
            <w:lang w:eastAsia="zh-CN"/>
          </w:rPr>
          <w:t>、</w:t>
        </w:r>
        <w:r>
          <w:rPr>
            <w:rFonts w:hint="eastAsia"/>
            <w:lang w:eastAsia="zh-CN"/>
          </w:rPr>
          <w:t>重疾绿通、快捷医疗费用垫付</w:t>
        </w:r>
      </w:ins>
    </w:p>
    <w:sectPr w:rsidR="001125E2" w:rsidRPr="00776301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1A9FD5" w14:textId="77777777" w:rsidR="0022023D" w:rsidRDefault="0022023D">
      <w:pPr>
        <w:spacing w:line="240" w:lineRule="auto"/>
      </w:pPr>
      <w:r>
        <w:separator/>
      </w:r>
    </w:p>
  </w:endnote>
  <w:endnote w:type="continuationSeparator" w:id="0">
    <w:p w14:paraId="4CA61B9E" w14:textId="77777777" w:rsidR="0022023D" w:rsidRDefault="002202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D118F3" w:rsidRPr="00B648AA" w:rsidRDefault="00D118F3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D118F3" w:rsidRDefault="00D118F3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9D6244" w14:textId="77777777" w:rsidR="0022023D" w:rsidRDefault="0022023D">
      <w:pPr>
        <w:spacing w:line="240" w:lineRule="auto"/>
      </w:pPr>
      <w:r>
        <w:separator/>
      </w:r>
    </w:p>
  </w:footnote>
  <w:footnote w:type="continuationSeparator" w:id="0">
    <w:p w14:paraId="5AA37FC9" w14:textId="77777777" w:rsidR="0022023D" w:rsidRDefault="0022023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C27B642" w:rsidR="00D118F3" w:rsidRDefault="00D118F3">
    <w:pPr>
      <w:pStyle w:val="a4"/>
      <w:rPr>
        <w:lang w:eastAsia="zh-CN"/>
      </w:rPr>
    </w:pPr>
    <w:r>
      <w:rPr>
        <w:rFonts w:hint="eastAsia"/>
        <w:lang w:eastAsia="zh-CN"/>
      </w:rPr>
      <w:t>华农百万医疗增值服务</w:t>
    </w: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7558D3">
      <w:rPr>
        <w:noProof/>
        <w:lang w:eastAsia="zh-CN"/>
      </w:rPr>
      <w:t>18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4E57940"/>
    <w:multiLevelType w:val="hybridMultilevel"/>
    <w:tmpl w:val="2ABE24DE"/>
    <w:lvl w:ilvl="0" w:tplc="9A94A0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27C538C"/>
    <w:multiLevelType w:val="hybridMultilevel"/>
    <w:tmpl w:val="C240C6CC"/>
    <w:lvl w:ilvl="0" w:tplc="86BEC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7"/>
  </w:num>
  <w:num w:numId="5">
    <w:abstractNumId w:val="13"/>
  </w:num>
  <w:num w:numId="6">
    <w:abstractNumId w:val="11"/>
  </w:num>
  <w:num w:numId="7">
    <w:abstractNumId w:val="9"/>
  </w:num>
  <w:num w:numId="8">
    <w:abstractNumId w:val="8"/>
  </w:num>
  <w:num w:numId="9">
    <w:abstractNumId w:val="10"/>
  </w:num>
  <w:num w:numId="10">
    <w:abstractNumId w:val="5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2"/>
  </w:num>
  <w:num w:numId="16">
    <w:abstractNumId w:val="4"/>
  </w:num>
  <w:num w:numId="17">
    <w:abstractNumId w:val="0"/>
  </w:num>
  <w:num w:numId="18">
    <w:abstractNumId w:val="0"/>
  </w:num>
  <w:num w:numId="19">
    <w:abstractNumId w:val="14"/>
  </w:num>
  <w:num w:numId="20">
    <w:abstractNumId w:val="6"/>
  </w:num>
  <w:numIdMacAtCleanup w:val="1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帐户">
    <w15:presenceInfo w15:providerId="Windows Live" w15:userId="263ae06c5935eab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0305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C5F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61E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25D2"/>
    <w:rsid w:val="000F3877"/>
    <w:rsid w:val="000F487C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5E2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20D6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23D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079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199"/>
    <w:rsid w:val="002F78BC"/>
    <w:rsid w:val="002F7929"/>
    <w:rsid w:val="003003C3"/>
    <w:rsid w:val="003014DE"/>
    <w:rsid w:val="00301BF1"/>
    <w:rsid w:val="00303065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895"/>
    <w:rsid w:val="00351277"/>
    <w:rsid w:val="0035158A"/>
    <w:rsid w:val="00352591"/>
    <w:rsid w:val="003528D2"/>
    <w:rsid w:val="00353A7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97FE1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1A5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3F8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BA7"/>
    <w:rsid w:val="00446E85"/>
    <w:rsid w:val="00447049"/>
    <w:rsid w:val="004470D2"/>
    <w:rsid w:val="00447326"/>
    <w:rsid w:val="0045149C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1F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55FD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54FC"/>
    <w:rsid w:val="00585C10"/>
    <w:rsid w:val="00586CAB"/>
    <w:rsid w:val="005902E2"/>
    <w:rsid w:val="00590D5C"/>
    <w:rsid w:val="00591266"/>
    <w:rsid w:val="005920D4"/>
    <w:rsid w:val="0059278C"/>
    <w:rsid w:val="00592EA6"/>
    <w:rsid w:val="00592FE2"/>
    <w:rsid w:val="005942B7"/>
    <w:rsid w:val="0059432A"/>
    <w:rsid w:val="005956D9"/>
    <w:rsid w:val="00597CF5"/>
    <w:rsid w:val="00597E85"/>
    <w:rsid w:val="005A1DCC"/>
    <w:rsid w:val="005A3332"/>
    <w:rsid w:val="005A34D2"/>
    <w:rsid w:val="005A3BE4"/>
    <w:rsid w:val="005A3FF2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602899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474"/>
    <w:rsid w:val="006610CD"/>
    <w:rsid w:val="00662E2A"/>
    <w:rsid w:val="00663026"/>
    <w:rsid w:val="00663E64"/>
    <w:rsid w:val="0066505C"/>
    <w:rsid w:val="006668FE"/>
    <w:rsid w:val="00666B99"/>
    <w:rsid w:val="0066739B"/>
    <w:rsid w:val="00670286"/>
    <w:rsid w:val="00670648"/>
    <w:rsid w:val="00670C0E"/>
    <w:rsid w:val="0067499B"/>
    <w:rsid w:val="006771A0"/>
    <w:rsid w:val="00677DEC"/>
    <w:rsid w:val="00680A43"/>
    <w:rsid w:val="00681079"/>
    <w:rsid w:val="006811BB"/>
    <w:rsid w:val="00681286"/>
    <w:rsid w:val="006816F0"/>
    <w:rsid w:val="00683784"/>
    <w:rsid w:val="00686581"/>
    <w:rsid w:val="00686B02"/>
    <w:rsid w:val="00686B70"/>
    <w:rsid w:val="00686F56"/>
    <w:rsid w:val="00687787"/>
    <w:rsid w:val="00687D83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28FE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58D3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301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0FDF"/>
    <w:rsid w:val="007D1E8E"/>
    <w:rsid w:val="007D2027"/>
    <w:rsid w:val="007D23FD"/>
    <w:rsid w:val="007D25A3"/>
    <w:rsid w:val="007D27CA"/>
    <w:rsid w:val="007D370E"/>
    <w:rsid w:val="007D37C0"/>
    <w:rsid w:val="007D4003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0A48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942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73A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188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3F5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AB7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4F62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672F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5BE6"/>
    <w:rsid w:val="00A86EBF"/>
    <w:rsid w:val="00A879B4"/>
    <w:rsid w:val="00A908A9"/>
    <w:rsid w:val="00A90FE2"/>
    <w:rsid w:val="00A91766"/>
    <w:rsid w:val="00A928E4"/>
    <w:rsid w:val="00A931FA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89A"/>
    <w:rsid w:val="00AD19F4"/>
    <w:rsid w:val="00AD2F85"/>
    <w:rsid w:val="00AD37A5"/>
    <w:rsid w:val="00AD3FA6"/>
    <w:rsid w:val="00AD3FAE"/>
    <w:rsid w:val="00AD40B1"/>
    <w:rsid w:val="00AD5421"/>
    <w:rsid w:val="00AD5588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540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BF2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1657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0DC6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088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4A4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4F8B"/>
    <w:rsid w:val="00CB5135"/>
    <w:rsid w:val="00CB6166"/>
    <w:rsid w:val="00CB6FA1"/>
    <w:rsid w:val="00CC32C9"/>
    <w:rsid w:val="00CC3D49"/>
    <w:rsid w:val="00CC6293"/>
    <w:rsid w:val="00CC6E1E"/>
    <w:rsid w:val="00CD0E7C"/>
    <w:rsid w:val="00CD1927"/>
    <w:rsid w:val="00CD1963"/>
    <w:rsid w:val="00CD2E0C"/>
    <w:rsid w:val="00CD2E36"/>
    <w:rsid w:val="00CD2EEF"/>
    <w:rsid w:val="00CD338F"/>
    <w:rsid w:val="00CD4E0A"/>
    <w:rsid w:val="00CD4FC3"/>
    <w:rsid w:val="00CD575C"/>
    <w:rsid w:val="00CD5D20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12A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18F3"/>
    <w:rsid w:val="00D13A08"/>
    <w:rsid w:val="00D13ADF"/>
    <w:rsid w:val="00D13DA8"/>
    <w:rsid w:val="00D14576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05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128"/>
    <w:rsid w:val="00D832D3"/>
    <w:rsid w:val="00D83759"/>
    <w:rsid w:val="00D83B84"/>
    <w:rsid w:val="00D84A78"/>
    <w:rsid w:val="00D85286"/>
    <w:rsid w:val="00D85B07"/>
    <w:rsid w:val="00D86309"/>
    <w:rsid w:val="00D87CC8"/>
    <w:rsid w:val="00D90669"/>
    <w:rsid w:val="00D908AD"/>
    <w:rsid w:val="00D90916"/>
    <w:rsid w:val="00D90BE4"/>
    <w:rsid w:val="00D91768"/>
    <w:rsid w:val="00D91769"/>
    <w:rsid w:val="00D91AA7"/>
    <w:rsid w:val="00D923F1"/>
    <w:rsid w:val="00D9275E"/>
    <w:rsid w:val="00D93402"/>
    <w:rsid w:val="00D946D6"/>
    <w:rsid w:val="00D96E1E"/>
    <w:rsid w:val="00DA10CE"/>
    <w:rsid w:val="00DA1A20"/>
    <w:rsid w:val="00DA2A9E"/>
    <w:rsid w:val="00DA2CB6"/>
    <w:rsid w:val="00DA395E"/>
    <w:rsid w:val="00DA3FCA"/>
    <w:rsid w:val="00DA403F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0F79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359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0B85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5AC"/>
    <w:rsid w:val="00EC7FC0"/>
    <w:rsid w:val="00ED03FC"/>
    <w:rsid w:val="00ED10C3"/>
    <w:rsid w:val="00ED1487"/>
    <w:rsid w:val="00ED179C"/>
    <w:rsid w:val="00ED277F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2801"/>
    <w:rsid w:val="00EF4B9E"/>
    <w:rsid w:val="00EF5F17"/>
    <w:rsid w:val="00EF5FDC"/>
    <w:rsid w:val="00EF7F21"/>
    <w:rsid w:val="00F016F9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726"/>
    <w:rsid w:val="00F50C6A"/>
    <w:rsid w:val="00F513B8"/>
    <w:rsid w:val="00F53C96"/>
    <w:rsid w:val="00F560B2"/>
    <w:rsid w:val="00F56C9E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A0E"/>
    <w:rsid w:val="00F92B9C"/>
    <w:rsid w:val="00F95FD5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6645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863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hyperlink" Target="https://lvtong.healthlink.cn/shanhu-manager/html/careList/lvTongHospitalList.html" TargetMode="External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hyperlink" Target="https://lvtong.healthlink.cn/shanhu-manager/html/careList/lvTongHospitalList.html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oleObject" Target="embeddings/Microsoft_Excel_97-2003____1.xls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pttest.healthlink.cn/wpt-api/taiping/html/healthRecord.html" TargetMode="External"/><Relationship Id="rId23" Type="http://schemas.openxmlformats.org/officeDocument/2006/relationships/image" Target="media/image10.emf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5.png"/><Relationship Id="rId44" Type="http://schemas.openxmlformats.org/officeDocument/2006/relationships/hyperlink" Target="https://lvtong.healthlink.cn/shanhu-manager/html/careList/advanceList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hyperlink" Target="https://lvtong.healthlink.cn/shanhu-manager/html/careList/lvTongHospitalList.html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share.weiyun.com/5Q7W2wE" TargetMode="External"/><Relationship Id="rId17" Type="http://schemas.openxmlformats.org/officeDocument/2006/relationships/hyperlink" Target="https://healthlink.udesk.cn/im_client/?web_plugin_id=110903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hyperlink" Target="https://lvtong.healthlink.cn/shanhu-manager/html/careList/advanceList.html" TargetMode="External"/><Relationship Id="rId46" Type="http://schemas.microsoft.com/office/2011/relationships/people" Target="people.xml"/><Relationship Id="rId20" Type="http://schemas.openxmlformats.org/officeDocument/2006/relationships/image" Target="media/image7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933CAA-08AB-41D6-828A-B192A40A8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4874</TotalTime>
  <Pages>23</Pages>
  <Words>801</Words>
  <Characters>4569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5360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2699</cp:revision>
  <cp:lastPrinted>1900-12-31T16:00:00Z</cp:lastPrinted>
  <dcterms:created xsi:type="dcterms:W3CDTF">2019-03-26T06:34:00Z</dcterms:created>
  <dcterms:modified xsi:type="dcterms:W3CDTF">2020-07-28T08:53:00Z</dcterms:modified>
</cp:coreProperties>
</file>